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6F8D97" w14:textId="77777777" w:rsidR="007932FA" w:rsidRPr="007932FA" w:rsidRDefault="007932FA" w:rsidP="000D27A1">
      <w:pPr>
        <w:rPr>
          <w:ins w:id="0" w:author="Lizzy" w:date="2017-05-18T09:00:00Z"/>
          <w:b/>
          <w:sz w:val="28"/>
          <w:szCs w:val="28"/>
          <w:rPrChange w:id="1" w:author="Lizzy" w:date="2017-05-18T09:02:00Z">
            <w:rPr>
              <w:ins w:id="2" w:author="Lizzy" w:date="2017-05-18T09:00:00Z"/>
            </w:rPr>
          </w:rPrChange>
        </w:rPr>
      </w:pPr>
      <w:ins w:id="3" w:author="Lizzy" w:date="2017-05-18T09:00:00Z">
        <w:r w:rsidRPr="007932FA">
          <w:rPr>
            <w:b/>
            <w:sz w:val="28"/>
            <w:szCs w:val="28"/>
            <w:rPrChange w:id="4" w:author="Lizzy" w:date="2017-05-18T09:02:00Z">
              <w:rPr/>
            </w:rPrChange>
          </w:rPr>
          <w:t xml:space="preserve">Doctor </w:t>
        </w:r>
      </w:ins>
      <w:ins w:id="5" w:author="Lizzy" w:date="2017-05-18T08:59:00Z">
        <w:r w:rsidRPr="007932FA">
          <w:rPr>
            <w:b/>
            <w:sz w:val="28"/>
            <w:szCs w:val="28"/>
            <w:rPrChange w:id="6" w:author="Lizzy" w:date="2017-05-18T09:02:00Z">
              <w:rPr/>
            </w:rPrChange>
          </w:rPr>
          <w:t>Elizabeth Johanna Jacobs: CV</w:t>
        </w:r>
      </w:ins>
    </w:p>
    <w:p w14:paraId="7D9799FE" w14:textId="77777777" w:rsidR="007932FA" w:rsidRDefault="007932FA">
      <w:pPr>
        <w:pStyle w:val="ListParagraph"/>
        <w:numPr>
          <w:ilvl w:val="0"/>
          <w:numId w:val="1"/>
        </w:numPr>
        <w:rPr>
          <w:ins w:id="7" w:author="Lizzy" w:date="2017-05-18T09:00:00Z"/>
        </w:rPr>
        <w:pPrChange w:id="8" w:author="Lizzy" w:date="2017-05-18T09:03:00Z">
          <w:pPr/>
        </w:pPrChange>
      </w:pPr>
      <w:ins w:id="9" w:author="Lizzy" w:date="2017-05-18T09:00:00Z">
        <w:r>
          <w:t>MBChB (UP), DA(SA), FCA(SA), Mmed Anaesthesiology (Wits)</w:t>
        </w:r>
      </w:ins>
    </w:p>
    <w:p w14:paraId="3BFB91B2" w14:textId="76CD9584" w:rsidR="007932FA" w:rsidRDefault="004B1661">
      <w:pPr>
        <w:pStyle w:val="ListParagraph"/>
        <w:numPr>
          <w:ilvl w:val="0"/>
          <w:numId w:val="1"/>
        </w:numPr>
        <w:rPr>
          <w:ins w:id="10" w:author="Lizzy" w:date="2017-05-25T13:55:00Z"/>
        </w:rPr>
        <w:pPrChange w:id="11" w:author="Lizzy" w:date="2017-05-18T09:03:00Z">
          <w:pPr/>
        </w:pPrChange>
      </w:pPr>
      <w:ins w:id="12" w:author="Lizzy" w:date="2017-05-25T14:07:00Z">
        <w:r>
          <w:t>3</w:t>
        </w:r>
      </w:ins>
      <w:ins w:id="13" w:author="Lizzy" w:date="2018-02-23T18:50:00Z">
        <w:r w:rsidR="002C56EF">
          <w:t>4</w:t>
        </w:r>
      </w:ins>
      <w:bookmarkStart w:id="14" w:name="_GoBack"/>
      <w:bookmarkEnd w:id="14"/>
      <w:ins w:id="15" w:author="Lizzy" w:date="2017-05-25T14:07:00Z">
        <w:r>
          <w:t>-year-old</w:t>
        </w:r>
      </w:ins>
      <w:ins w:id="16" w:author="Lizzy" w:date="2017-05-25T13:55:00Z">
        <w:r w:rsidR="004C6098">
          <w:t xml:space="preserve"> female</w:t>
        </w:r>
      </w:ins>
    </w:p>
    <w:p w14:paraId="3D112D36" w14:textId="77777777" w:rsidR="004C6098" w:rsidRDefault="004C6098">
      <w:pPr>
        <w:pStyle w:val="ListParagraph"/>
        <w:numPr>
          <w:ilvl w:val="0"/>
          <w:numId w:val="1"/>
        </w:numPr>
        <w:rPr>
          <w:ins w:id="17" w:author="Lizzy" w:date="2017-05-18T09:00:00Z"/>
        </w:rPr>
        <w:pPrChange w:id="18" w:author="Lizzy" w:date="2017-05-18T09:03:00Z">
          <w:pPr/>
        </w:pPrChange>
      </w:pPr>
      <w:ins w:id="19" w:author="Lizzy" w:date="2017-05-25T13:56:00Z">
        <w:r>
          <w:t>Married: Mr Hendrik van Aarde</w:t>
        </w:r>
      </w:ins>
    </w:p>
    <w:p w14:paraId="57003866" w14:textId="77777777" w:rsidR="001436AD" w:rsidRPr="000D27A1" w:rsidRDefault="007932FA">
      <w:pPr>
        <w:pStyle w:val="ListParagraph"/>
        <w:numPr>
          <w:ilvl w:val="0"/>
          <w:numId w:val="1"/>
        </w:numPr>
        <w:pPrChange w:id="20" w:author="Lizzy" w:date="2017-05-18T09:03:00Z">
          <w:pPr/>
        </w:pPrChange>
      </w:pPr>
      <w:ins w:id="21" w:author="Lizzy" w:date="2017-05-18T08:59:00Z">
        <w:r>
          <w:t xml:space="preserve">Contact: </w:t>
        </w:r>
      </w:ins>
      <w:ins w:id="22" w:author="Lizzy" w:date="2017-05-18T09:00:00Z">
        <w:r>
          <w:fldChar w:fldCharType="begin"/>
        </w:r>
        <w:r>
          <w:instrText xml:space="preserve"> HYPERLINK "mailto:</w:instrText>
        </w:r>
      </w:ins>
      <w:ins w:id="23" w:author="Lizzy" w:date="2017-05-18T08:59:00Z">
        <w:r>
          <w:instrText>Lizjacobs25@gmail.com</w:instrText>
        </w:r>
      </w:ins>
      <w:ins w:id="24" w:author="Lizzy" w:date="2017-05-18T09:00:00Z">
        <w:r>
          <w:instrText xml:space="preserve">" </w:instrText>
        </w:r>
        <w:r>
          <w:fldChar w:fldCharType="separate"/>
        </w:r>
      </w:ins>
      <w:r w:rsidRPr="005762C5">
        <w:rPr>
          <w:rStyle w:val="Hyperlink"/>
        </w:rPr>
        <w:t>Lizjacobs25@gmail.com</w:t>
      </w:r>
      <w:ins w:id="25" w:author="Lizzy" w:date="2017-05-18T09:00:00Z">
        <w:r>
          <w:fldChar w:fldCharType="end"/>
        </w:r>
      </w:ins>
      <w:ins w:id="26" w:author="Lizzy" w:date="2017-05-18T08:59:00Z">
        <w:r w:rsidR="004C6098">
          <w:t>; mobile: +27825565033</w:t>
        </w:r>
      </w:ins>
      <w:del w:id="27" w:author="Lizzy" w:date="2017-05-18T08:59:00Z">
        <w:r w:rsidR="003F248E" w:rsidRPr="000D27A1" w:rsidDel="007932FA">
          <w:delText>Liz Jacobs CV</w:delText>
        </w:r>
      </w:del>
    </w:p>
    <w:p w14:paraId="3E807B58" w14:textId="77777777" w:rsidR="003F248E" w:rsidRPr="00AA63DE" w:rsidRDefault="00704966" w:rsidP="003F248E">
      <w:pPr>
        <w:rPr>
          <w:b/>
          <w:sz w:val="24"/>
          <w:szCs w:val="24"/>
        </w:rPr>
      </w:pPr>
      <w:r w:rsidRPr="00AA63DE">
        <w:rPr>
          <w:b/>
          <w:sz w:val="24"/>
          <w:szCs w:val="24"/>
        </w:rPr>
        <w:t>Professional Summary</w:t>
      </w:r>
    </w:p>
    <w:p w14:paraId="6208B416" w14:textId="77777777" w:rsidR="00704966" w:rsidRDefault="00704966" w:rsidP="003F248E">
      <w:r>
        <w:t xml:space="preserve">I have worked in the field of anaesthesia for </w:t>
      </w:r>
      <w:ins w:id="28" w:author="Lizzy" w:date="2017-05-25T13:56:00Z">
        <w:r w:rsidR="0020367A">
          <w:t>six</w:t>
        </w:r>
      </w:ins>
      <w:del w:id="29" w:author="Lizzy" w:date="2017-05-25T13:56:00Z">
        <w:r w:rsidDel="0020367A">
          <w:delText>five</w:delText>
        </w:r>
      </w:del>
      <w:r>
        <w:t xml:space="preserve"> years. It is a stimulating, progressive and inspiring speciality and I look forward to what it can offer. I enjoy challenging cases and teaching colleagues. My interests in the field currently are paediatrics and diffic</w:t>
      </w:r>
      <w:r w:rsidR="00A700B3">
        <w:t>ult airway management strategies as well as regional and nerve blockade</w:t>
      </w:r>
      <w:r>
        <w:t>.</w:t>
      </w:r>
      <w:r w:rsidR="00D31072">
        <w:t xml:space="preserve"> My strengths are that I am adaptive and innovative in challenging circumstances.</w:t>
      </w:r>
    </w:p>
    <w:p w14:paraId="02F19706" w14:textId="77777777" w:rsidR="00A700B3" w:rsidDel="007932FA" w:rsidRDefault="00A700B3" w:rsidP="003F248E">
      <w:pPr>
        <w:rPr>
          <w:del w:id="30" w:author="Lizzy" w:date="2017-05-18T09:03:00Z"/>
        </w:rPr>
      </w:pPr>
    </w:p>
    <w:p w14:paraId="093B6B4B" w14:textId="77777777" w:rsidR="00D31072" w:rsidRPr="00AA63DE" w:rsidRDefault="00A700B3" w:rsidP="003F248E">
      <w:pPr>
        <w:rPr>
          <w:b/>
          <w:sz w:val="24"/>
          <w:szCs w:val="24"/>
        </w:rPr>
      </w:pPr>
      <w:r w:rsidRPr="00AA63DE">
        <w:rPr>
          <w:b/>
          <w:sz w:val="24"/>
          <w:szCs w:val="24"/>
        </w:rPr>
        <w:t>Educational History</w:t>
      </w:r>
    </w:p>
    <w:p w14:paraId="478FD2DF" w14:textId="77777777" w:rsidR="00A700B3" w:rsidRDefault="002F423F" w:rsidP="003F248E">
      <w:ins w:id="31" w:author="Lizzy" w:date="2017-05-16T09:35:00Z">
        <w:r>
          <w:t xml:space="preserve">I attended </w:t>
        </w:r>
      </w:ins>
      <w:r w:rsidR="00A700B3">
        <w:t xml:space="preserve">Pretoria High School for Girls </w:t>
      </w:r>
      <w:ins w:id="32" w:author="Lizzy" w:date="2017-05-16T09:35:00Z">
        <w:r>
          <w:t xml:space="preserve">from </w:t>
        </w:r>
      </w:ins>
      <w:r w:rsidR="00A700B3">
        <w:t>1997-2001</w:t>
      </w:r>
      <w:ins w:id="33" w:author="Lizzy" w:date="2017-05-16T08:53:00Z">
        <w:r>
          <w:t xml:space="preserve"> and</w:t>
        </w:r>
        <w:r w:rsidR="00BA777D">
          <w:t xml:space="preserve"> matricul</w:t>
        </w:r>
        <w:r>
          <w:t>ated</w:t>
        </w:r>
        <w:r w:rsidR="00BA777D">
          <w:t xml:space="preserve"> with distinctions in all 6 subjects which were English, Afrikaans, Mathematics, Science (Physics and chemistry), Biology and French.</w:t>
        </w:r>
      </w:ins>
    </w:p>
    <w:p w14:paraId="73998F70" w14:textId="77777777" w:rsidR="000D27A1" w:rsidRDefault="002F423F" w:rsidP="003F248E">
      <w:pPr>
        <w:rPr>
          <w:ins w:id="34" w:author="Lizzy" w:date="2017-05-16T08:46:00Z"/>
        </w:rPr>
      </w:pPr>
      <w:ins w:id="35" w:author="Lizzy" w:date="2017-05-16T09:36:00Z">
        <w:r>
          <w:t xml:space="preserve"> I earned my</w:t>
        </w:r>
        <w:r w:rsidRPr="002F423F">
          <w:t xml:space="preserve"> </w:t>
        </w:r>
        <w:r>
          <w:t xml:space="preserve">MBChB (Bachelor’s degree in Medicine and Surgery) at the </w:t>
        </w:r>
      </w:ins>
      <w:r w:rsidR="00A700B3">
        <w:t>University of Pretoria</w:t>
      </w:r>
      <w:ins w:id="36" w:author="Lizzy" w:date="2017-05-16T09:37:00Z">
        <w:r>
          <w:t xml:space="preserve"> from</w:t>
        </w:r>
      </w:ins>
      <w:del w:id="37" w:author="Lizzy" w:date="2017-05-16T09:36:00Z">
        <w:r w:rsidR="00A700B3" w:rsidDel="002F423F">
          <w:delText xml:space="preserve"> MBChB</w:delText>
        </w:r>
      </w:del>
      <w:r w:rsidR="00A700B3">
        <w:t xml:space="preserve"> 2002</w:t>
      </w:r>
      <w:del w:id="38" w:author="Lizzy" w:date="2017-05-16T08:44:00Z">
        <w:r w:rsidR="00A700B3" w:rsidDel="000D27A1">
          <w:delText>-</w:delText>
        </w:r>
      </w:del>
      <w:del w:id="39" w:author="Lizzy" w:date="2017-05-16T08:43:00Z">
        <w:r w:rsidR="00A700B3" w:rsidRPr="000D27A1" w:rsidDel="000D27A1">
          <w:delText>20</w:delText>
        </w:r>
      </w:del>
      <w:del w:id="40" w:author="Lizzy" w:date="2017-05-16T08:40:00Z">
        <w:r w:rsidR="00A700B3" w:rsidRPr="000D27A1" w:rsidDel="000D27A1">
          <w:delText>07</w:delText>
        </w:r>
      </w:del>
      <w:ins w:id="41" w:author="Lizzy" w:date="2017-05-16T08:46:00Z">
        <w:r w:rsidR="000D27A1">
          <w:t>-2007</w:t>
        </w:r>
      </w:ins>
      <w:ins w:id="42" w:author="Lizzy" w:date="2017-05-16T09:35:00Z">
        <w:r>
          <w:t>.</w:t>
        </w:r>
      </w:ins>
      <w:ins w:id="43" w:author="Lizzy" w:date="2017-05-16T09:37:00Z">
        <w:r>
          <w:t xml:space="preserve"> I passed all my subjects and achieved distinctions in urology and community obstetrics.</w:t>
        </w:r>
      </w:ins>
    </w:p>
    <w:p w14:paraId="6520B5D2" w14:textId="77777777" w:rsidR="000D27A1" w:rsidRDefault="00E95B45" w:rsidP="003F248E">
      <w:ins w:id="44" w:author="Lizzy" w:date="2017-05-16T10:03:00Z">
        <w:r>
          <w:t xml:space="preserve">I was a postgraduate student at the </w:t>
        </w:r>
      </w:ins>
      <w:ins w:id="45" w:author="Lizzy" w:date="2017-05-16T08:46:00Z">
        <w:r w:rsidR="000D27A1">
          <w:t>University of the Witwatersrand 2013-2016</w:t>
        </w:r>
      </w:ins>
      <w:ins w:id="46" w:author="Lizzy" w:date="2017-05-16T08:57:00Z">
        <w:r>
          <w:t xml:space="preserve"> where I did an</w:t>
        </w:r>
        <w:r w:rsidR="00BA777D">
          <w:t xml:space="preserve"> Mmed</w:t>
        </w:r>
      </w:ins>
      <w:ins w:id="47" w:author="Lizzy" w:date="2017-05-16T09:02:00Z">
        <w:r w:rsidR="00865AF7">
          <w:t xml:space="preserve"> (masters of medicine)</w:t>
        </w:r>
      </w:ins>
      <w:ins w:id="48" w:author="Lizzy" w:date="2017-05-16T08:57:00Z">
        <w:r w:rsidR="00BA777D">
          <w:t xml:space="preserve"> </w:t>
        </w:r>
      </w:ins>
      <w:ins w:id="49" w:author="Lizzy" w:date="2017-05-16T09:02:00Z">
        <w:r w:rsidR="00865AF7">
          <w:t xml:space="preserve">in Anaesthesiology entitled </w:t>
        </w:r>
      </w:ins>
      <w:ins w:id="50" w:author="Lizzy" w:date="2017-05-16T09:03:00Z">
        <w:r w:rsidR="00865AF7">
          <w:t>“The development and validation of an instrument for labour epidural recordkeeping</w:t>
        </w:r>
      </w:ins>
      <w:ins w:id="51" w:author="Lizzy" w:date="2017-05-16T09:04:00Z">
        <w:r w:rsidR="00865AF7">
          <w:t xml:space="preserve"> </w:t>
        </w:r>
      </w:ins>
      <w:ins w:id="52" w:author="Lizzy" w:date="2017-05-16T09:03:00Z">
        <w:r w:rsidR="00865AF7">
          <w:t>in hospitals in Southern Gauteng</w:t>
        </w:r>
      </w:ins>
      <w:ins w:id="53" w:author="Lizzy" w:date="2017-05-16T09:04:00Z">
        <w:r w:rsidR="00865AF7">
          <w:t>”</w:t>
        </w:r>
      </w:ins>
      <w:ins w:id="54" w:author="Lizzy" w:date="2017-05-16T09:30:00Z">
        <w:r w:rsidR="002F423F">
          <w:t>.</w:t>
        </w:r>
      </w:ins>
    </w:p>
    <w:p w14:paraId="32EC1620" w14:textId="77777777" w:rsidR="00A700B3" w:rsidDel="007932FA" w:rsidRDefault="00A700B3" w:rsidP="003F248E">
      <w:pPr>
        <w:rPr>
          <w:del w:id="55" w:author="Lizzy" w:date="2017-05-18T09:03:00Z"/>
        </w:rPr>
      </w:pPr>
    </w:p>
    <w:p w14:paraId="2619A57D" w14:textId="77777777" w:rsidR="00A700B3" w:rsidRPr="00AA63DE" w:rsidRDefault="00A700B3" w:rsidP="003F248E">
      <w:pPr>
        <w:rPr>
          <w:b/>
          <w:sz w:val="24"/>
          <w:szCs w:val="24"/>
        </w:rPr>
      </w:pPr>
      <w:r w:rsidRPr="00AA63DE">
        <w:rPr>
          <w:b/>
          <w:sz w:val="24"/>
          <w:szCs w:val="24"/>
        </w:rPr>
        <w:t>Work History</w:t>
      </w:r>
    </w:p>
    <w:p w14:paraId="40EE7A69" w14:textId="77777777" w:rsidR="00A700B3" w:rsidRDefault="00E95B45" w:rsidP="003F248E">
      <w:ins w:id="56" w:author="Lizzy" w:date="2017-05-16T10:03:00Z">
        <w:r>
          <w:t xml:space="preserve">I did my medical </w:t>
        </w:r>
      </w:ins>
      <w:ins w:id="57" w:author="Lizzy" w:date="2017-05-16T10:04:00Z">
        <w:r>
          <w:t>i</w:t>
        </w:r>
      </w:ins>
      <w:del w:id="58" w:author="Lizzy" w:date="2017-05-16T10:04:00Z">
        <w:r w:rsidR="00A700B3" w:rsidDel="00E95B45">
          <w:delText>I</w:delText>
        </w:r>
      </w:del>
      <w:r w:rsidR="00A700B3">
        <w:t>nternship at C</w:t>
      </w:r>
      <w:ins w:id="59" w:author="Lizzy" w:date="2017-05-16T08:47:00Z">
        <w:r w:rsidR="000D27A1">
          <w:t xml:space="preserve">hris </w:t>
        </w:r>
      </w:ins>
      <w:r w:rsidR="00A700B3">
        <w:t>H</w:t>
      </w:r>
      <w:ins w:id="60" w:author="Lizzy" w:date="2017-05-16T08:47:00Z">
        <w:r w:rsidR="000D27A1">
          <w:t xml:space="preserve">ani </w:t>
        </w:r>
      </w:ins>
      <w:r w:rsidR="00A700B3">
        <w:t>B</w:t>
      </w:r>
      <w:ins w:id="61" w:author="Lizzy" w:date="2017-05-16T08:47:00Z">
        <w:r w:rsidR="000D27A1">
          <w:t>aragwanath Academic Hospital in Soweto, Johannesburg</w:t>
        </w:r>
      </w:ins>
      <w:del w:id="62" w:author="Lizzy" w:date="2017-05-16T08:47:00Z">
        <w:r w:rsidR="00A700B3" w:rsidDel="000D27A1">
          <w:delText>AH</w:delText>
        </w:r>
      </w:del>
      <w:r w:rsidR="00A700B3">
        <w:t xml:space="preserve"> 2008-2009</w:t>
      </w:r>
      <w:ins w:id="63" w:author="Lizzy" w:date="2017-05-16T08:47:00Z">
        <w:r w:rsidR="000D27A1">
          <w:t>. I rotated through General Medicine, General Surgery and Trauma and Obstetrics and Gynaecology in 2008. I rotated through</w:t>
        </w:r>
      </w:ins>
      <w:ins w:id="64" w:author="Lizzy" w:date="2017-05-16T09:05:00Z">
        <w:r w:rsidR="00865AF7">
          <w:t xml:space="preserve"> Family Medicine and Psychiatry, Paediatrics, Orthopaedics and Anaesthesiology in 2009.</w:t>
        </w:r>
      </w:ins>
      <w:ins w:id="65" w:author="Lizzy" w:date="2017-05-16T08:47:00Z">
        <w:r w:rsidR="000D27A1">
          <w:t xml:space="preserve"> </w:t>
        </w:r>
      </w:ins>
      <w:r w:rsidR="00A700B3">
        <w:t xml:space="preserve"> </w:t>
      </w:r>
      <w:ins w:id="66" w:author="Lizzy" w:date="2017-05-16T10:04:00Z">
        <w:r>
          <w:t>The hospital is reputed to be the largest in the Southern Hemisphere and due to its location, sees a large volume of severe trauma.</w:t>
        </w:r>
      </w:ins>
    </w:p>
    <w:p w14:paraId="17DAEB5C" w14:textId="77777777" w:rsidR="00A700B3" w:rsidRPr="002F423F" w:rsidRDefault="00E95B45" w:rsidP="003F248E">
      <w:pPr>
        <w:rPr>
          <w:ins w:id="67" w:author="Lizzy" w:date="2017-05-16T09:31:00Z"/>
        </w:rPr>
      </w:pPr>
      <w:ins w:id="68" w:author="Lizzy" w:date="2017-05-16T10:05:00Z">
        <w:r>
          <w:t xml:space="preserve">I did mandatory </w:t>
        </w:r>
      </w:ins>
      <w:ins w:id="69" w:author="Lizzy" w:date="2017-05-16T10:06:00Z">
        <w:r>
          <w:t>c</w:t>
        </w:r>
      </w:ins>
      <w:del w:id="70" w:author="Lizzy" w:date="2017-05-16T10:06:00Z">
        <w:r w:rsidR="00A700B3" w:rsidDel="00E95B45">
          <w:delText>C</w:delText>
        </w:r>
      </w:del>
      <w:r w:rsidR="00A700B3">
        <w:t xml:space="preserve">ommunity service in </w:t>
      </w:r>
      <w:ins w:id="71" w:author="Lizzy" w:date="2017-05-16T09:31:00Z">
        <w:r w:rsidR="002F423F">
          <w:t xml:space="preserve">General </w:t>
        </w:r>
      </w:ins>
      <w:ins w:id="72" w:author="Lizzy" w:date="2017-05-16T09:32:00Z">
        <w:r w:rsidR="002F423F">
          <w:t>S</w:t>
        </w:r>
      </w:ins>
      <w:del w:id="73" w:author="Lizzy" w:date="2017-05-16T09:32:00Z">
        <w:r w:rsidR="00A700B3" w:rsidDel="002F423F">
          <w:delText>s</w:delText>
        </w:r>
      </w:del>
      <w:r w:rsidR="00A700B3">
        <w:t>urgery</w:t>
      </w:r>
      <w:ins w:id="74" w:author="Lizzy" w:date="2017-05-16T10:02:00Z">
        <w:r>
          <w:t>,</w:t>
        </w:r>
      </w:ins>
      <w:del w:id="75" w:author="Lizzy" w:date="2017-05-16T10:02:00Z">
        <w:r w:rsidR="00A700B3" w:rsidDel="00E95B45">
          <w:delText xml:space="preserve"> and</w:delText>
        </w:r>
      </w:del>
      <w:r w:rsidR="00A700B3">
        <w:t xml:space="preserve"> </w:t>
      </w:r>
      <w:ins w:id="76" w:author="Lizzy" w:date="2017-05-16T09:32:00Z">
        <w:r w:rsidR="002F423F">
          <w:t>P</w:t>
        </w:r>
      </w:ins>
      <w:del w:id="77" w:author="Lizzy" w:date="2017-05-16T09:32:00Z">
        <w:r w:rsidR="00A700B3" w:rsidDel="002F423F">
          <w:delText>p</w:delText>
        </w:r>
      </w:del>
      <w:r w:rsidR="00A700B3">
        <w:t xml:space="preserve">lastic </w:t>
      </w:r>
      <w:ins w:id="78" w:author="Lizzy" w:date="2017-05-16T09:32:00Z">
        <w:r w:rsidR="002F423F">
          <w:t>S</w:t>
        </w:r>
      </w:ins>
      <w:del w:id="79" w:author="Lizzy" w:date="2017-05-16T09:32:00Z">
        <w:r w:rsidR="00A700B3" w:rsidDel="002F423F">
          <w:delText>s</w:delText>
        </w:r>
      </w:del>
      <w:r w:rsidR="00A700B3">
        <w:t>urgery</w:t>
      </w:r>
      <w:ins w:id="80" w:author="Lizzy" w:date="2017-05-16T10:02:00Z">
        <w:r>
          <w:t xml:space="preserve"> and Burns</w:t>
        </w:r>
      </w:ins>
      <w:r w:rsidR="00A700B3">
        <w:t xml:space="preserve"> at Kimberley Hospital Complex</w:t>
      </w:r>
      <w:ins w:id="81" w:author="Lizzy" w:date="2017-05-16T09:06:00Z">
        <w:r w:rsidR="00865AF7">
          <w:t xml:space="preserve"> in</w:t>
        </w:r>
      </w:ins>
      <w:r w:rsidR="00A700B3">
        <w:t xml:space="preserve"> 2010</w:t>
      </w:r>
      <w:ins w:id="82" w:author="Lizzy" w:date="2017-05-16T09:07:00Z">
        <w:r w:rsidR="002F423F">
          <w:t xml:space="preserve">. </w:t>
        </w:r>
      </w:ins>
      <w:ins w:id="83" w:author="Lizzy" w:date="2017-05-16T09:31:00Z">
        <w:r w:rsidR="002F423F">
          <w:t xml:space="preserve"> Kimberley is a small town in the Northern Cape Province.  The hospital is the referral hospital for the entire Northern Cape which is 372,889km</w:t>
        </w:r>
        <w:r w:rsidR="002F423F" w:rsidRPr="002F423F">
          <w:rPr>
            <w:vertAlign w:val="superscript"/>
            <w:rPrChange w:id="84" w:author="Lizzy" w:date="2017-05-16T09:34:00Z">
              <w:rPr/>
            </w:rPrChange>
          </w:rPr>
          <w:t>2</w:t>
        </w:r>
      </w:ins>
      <w:ins w:id="85" w:author="Lizzy" w:date="2017-05-16T09:34:00Z">
        <w:r w:rsidR="002F423F">
          <w:t xml:space="preserve">. </w:t>
        </w:r>
      </w:ins>
      <w:ins w:id="86" w:author="Lizzy" w:date="2017-05-16T10:02:00Z">
        <w:r w:rsidR="00C40623">
          <w:t xml:space="preserve"> </w:t>
        </w:r>
        <w:r>
          <w:t>This meant that we saw a wide range of pathology.</w:t>
        </w:r>
      </w:ins>
    </w:p>
    <w:p w14:paraId="4483DA66" w14:textId="77777777" w:rsidR="002F423F" w:rsidDel="00E95B45" w:rsidRDefault="00E95B45" w:rsidP="003F248E">
      <w:pPr>
        <w:rPr>
          <w:del w:id="87" w:author="Lizzy" w:date="2017-05-16T10:02:00Z"/>
        </w:rPr>
      </w:pPr>
      <w:ins w:id="88" w:author="Lizzy" w:date="2017-05-16T10:06:00Z">
        <w:r>
          <w:t xml:space="preserve">Due to my ongoing interest in anaesthesiology I took a </w:t>
        </w:r>
      </w:ins>
    </w:p>
    <w:p w14:paraId="115E5AD1" w14:textId="77777777" w:rsidR="00A700B3" w:rsidRDefault="00E95B45" w:rsidP="003F248E">
      <w:ins w:id="89" w:author="Lizzy" w:date="2017-05-16T10:06:00Z">
        <w:r>
          <w:t>m</w:t>
        </w:r>
      </w:ins>
      <w:del w:id="90" w:author="Lizzy" w:date="2017-05-16T10:06:00Z">
        <w:r w:rsidR="00A700B3" w:rsidDel="00E95B45">
          <w:delText>M</w:delText>
        </w:r>
      </w:del>
      <w:r w:rsidR="00A700B3">
        <w:t>edical officer</w:t>
      </w:r>
      <w:ins w:id="91" w:author="Lizzy" w:date="2017-05-16T10:06:00Z">
        <w:r>
          <w:t xml:space="preserve"> post</w:t>
        </w:r>
      </w:ins>
      <w:r w:rsidR="00A700B3">
        <w:t xml:space="preserve"> in anaesthesiology at Port Elizabeth Hospital Complex</w:t>
      </w:r>
      <w:ins w:id="92" w:author="Lizzy" w:date="2017-05-16T10:07:00Z">
        <w:r>
          <w:t xml:space="preserve"> in</w:t>
        </w:r>
      </w:ins>
      <w:r w:rsidR="00A700B3">
        <w:t xml:space="preserve"> 2011</w:t>
      </w:r>
      <w:ins w:id="93" w:author="Lizzy" w:date="2017-05-16T10:07:00Z">
        <w:r>
          <w:t>. I exclusively did anaesthesia for a full year, developing my interest for limb blocks.</w:t>
        </w:r>
      </w:ins>
      <w:ins w:id="94" w:author="Lizzy" w:date="2017-05-16T10:12:00Z">
        <w:r w:rsidR="005E016E">
          <w:t xml:space="preserve"> One component of the Complex was Livingstone hospital, which catered to trauma, gen</w:t>
        </w:r>
      </w:ins>
      <w:ins w:id="95" w:author="Lizzy" w:date="2017-05-16T10:13:00Z">
        <w:r w:rsidR="005E016E">
          <w:t>e</w:t>
        </w:r>
      </w:ins>
      <w:ins w:id="96" w:author="Lizzy" w:date="2017-05-16T10:12:00Z">
        <w:r w:rsidR="005E016E">
          <w:t>ral surgery</w:t>
        </w:r>
      </w:ins>
      <w:ins w:id="97" w:author="Lizzy" w:date="2017-05-16T10:13:00Z">
        <w:r w:rsidR="005E016E">
          <w:t>, neurosurgery and orthopaedics.</w:t>
        </w:r>
      </w:ins>
      <w:ins w:id="98" w:author="Lizzy" w:date="2017-05-16T10:07:00Z">
        <w:r>
          <w:t xml:space="preserve">  The Complex also had an obstetric and child hospital, Dora Nginza Hospital, where I did a wide range of obstetric anaesthesia, ranging from simple spinal anaesthetics for ASAI patients to general anaesthetics for severe pre-eclamptic/eclamptic patients or postpartum </w:t>
        </w:r>
      </w:ins>
      <w:ins w:id="99" w:author="Lizzy" w:date="2017-05-16T10:11:00Z">
        <w:r>
          <w:t>haemorrhages.</w:t>
        </w:r>
      </w:ins>
    </w:p>
    <w:p w14:paraId="6BCEBCA5" w14:textId="77777777" w:rsidR="00A700B3" w:rsidRDefault="005E016E" w:rsidP="003F248E">
      <w:ins w:id="100" w:author="Lizzy" w:date="2017-05-16T10:13:00Z">
        <w:r>
          <w:t xml:space="preserve"> </w:t>
        </w:r>
      </w:ins>
      <w:ins w:id="101" w:author="Lizzy" w:date="2017-05-16T10:26:00Z">
        <w:r w:rsidR="00BB67F0">
          <w:t>I wanted to work in the UK</w:t>
        </w:r>
        <w:r w:rsidR="004E6253">
          <w:t xml:space="preserve"> </w:t>
        </w:r>
      </w:ins>
      <w:ins w:id="102" w:author="Lizzy" w:date="2017-05-16T10:27:00Z">
        <w:r w:rsidR="004E6253">
          <w:t xml:space="preserve">to </w:t>
        </w:r>
        <w:r w:rsidR="00BB67F0">
          <w:t>broaden my medical experience and to travel in Europe. While I was organizing my paperwork and my GMC</w:t>
        </w:r>
        <w:r w:rsidR="004A0DD0">
          <w:t xml:space="preserve"> registration I worked as a locum</w:t>
        </w:r>
        <w:r w:rsidR="00BB67F0">
          <w:t xml:space="preserve"> </w:t>
        </w:r>
      </w:ins>
      <w:ins w:id="103" w:author="Lizzy" w:date="2017-05-16T10:28:00Z">
        <w:r w:rsidR="00BB67F0">
          <w:t>c</w:t>
        </w:r>
      </w:ins>
      <w:del w:id="104" w:author="Lizzy" w:date="2017-05-16T10:28:00Z">
        <w:r w:rsidR="00A700B3" w:rsidDel="00BB67F0">
          <w:delText>C</w:delText>
        </w:r>
      </w:del>
      <w:r w:rsidR="00A700B3">
        <w:t>asualty officer</w:t>
      </w:r>
      <w:ins w:id="105" w:author="Lizzy" w:date="2017-10-04T10:01:00Z">
        <w:r w:rsidR="004A0DD0">
          <w:t xml:space="preserve"> </w:t>
        </w:r>
      </w:ins>
      <w:del w:id="106" w:author="Lizzy" w:date="2017-10-04T10:02:00Z">
        <w:r w:rsidR="00A700B3" w:rsidDel="004A0DD0">
          <w:delText xml:space="preserve"> </w:delText>
        </w:r>
      </w:del>
      <w:r w:rsidR="00A700B3">
        <w:t xml:space="preserve">at </w:t>
      </w:r>
      <w:ins w:id="107" w:author="Lizzy" w:date="2017-10-04T10:02:00Z">
        <w:r w:rsidR="004A0DD0">
          <w:t xml:space="preserve">the private practice of Dr </w:t>
        </w:r>
      </w:ins>
      <w:proofErr w:type="spellStart"/>
      <w:ins w:id="108" w:author="Lizzy" w:date="2017-10-04T10:03:00Z">
        <w:r w:rsidR="004A0DD0">
          <w:t>Wickens</w:t>
        </w:r>
        <w:proofErr w:type="spellEnd"/>
        <w:r w:rsidR="004A0DD0">
          <w:t xml:space="preserve"> in the </w:t>
        </w:r>
      </w:ins>
      <w:r w:rsidR="00A700B3">
        <w:t>Greenacres</w:t>
      </w:r>
      <w:ins w:id="109" w:author="Lizzy" w:date="2017-05-16T10:28:00Z">
        <w:r w:rsidR="00BB67F0">
          <w:t xml:space="preserve"> Hospital</w:t>
        </w:r>
      </w:ins>
      <w:r w:rsidR="00A700B3">
        <w:t xml:space="preserve"> </w:t>
      </w:r>
      <w:ins w:id="110" w:author="Lizzy" w:date="2017-05-16T10:28:00Z">
        <w:r w:rsidR="00BB67F0">
          <w:t>e</w:t>
        </w:r>
      </w:ins>
      <w:del w:id="111" w:author="Lizzy" w:date="2017-05-16T10:28:00Z">
        <w:r w:rsidR="00A700B3" w:rsidDel="00BB67F0">
          <w:delText>E</w:delText>
        </w:r>
      </w:del>
      <w:r w:rsidR="00A700B3">
        <w:t>mergency and trauma unit,</w:t>
      </w:r>
      <w:ins w:id="112" w:author="Lizzy" w:date="2017-05-16T10:28:00Z">
        <w:r w:rsidR="00BB67F0">
          <w:t xml:space="preserve"> a private </w:t>
        </w:r>
        <w:r w:rsidR="00BB67F0">
          <w:lastRenderedPageBreak/>
          <w:t>hospital in</w:t>
        </w:r>
      </w:ins>
      <w:r w:rsidR="00A700B3">
        <w:t xml:space="preserve"> Port Elizabeth</w:t>
      </w:r>
      <w:ins w:id="113" w:author="Lizzy" w:date="2017-05-16T10:29:00Z">
        <w:r w:rsidR="00BB67F0">
          <w:t xml:space="preserve"> from</w:t>
        </w:r>
      </w:ins>
      <w:r w:rsidR="00A700B3">
        <w:t xml:space="preserve"> Jan</w:t>
      </w:r>
      <w:ins w:id="114" w:author="Lizzy" w:date="2017-05-16T10:29:00Z">
        <w:r w:rsidR="00BB67F0">
          <w:t>uary</w:t>
        </w:r>
      </w:ins>
      <w:r w:rsidR="00A700B3">
        <w:t>-March 2012</w:t>
      </w:r>
      <w:ins w:id="115" w:author="Lizzy" w:date="2017-05-16T10:32:00Z">
        <w:r w:rsidR="00BB67F0">
          <w:t>. This was a high</w:t>
        </w:r>
      </w:ins>
      <w:ins w:id="116" w:author="Lizzy" w:date="2017-05-16T10:33:00Z">
        <w:r w:rsidR="00BB67F0">
          <w:t>-</w:t>
        </w:r>
      </w:ins>
      <w:ins w:id="117" w:author="Lizzy" w:date="2017-05-16T10:32:00Z">
        <w:r w:rsidR="00BB67F0">
          <w:t>pressure environment.</w:t>
        </w:r>
      </w:ins>
      <w:ins w:id="118" w:author="Lizzy" w:date="2017-05-16T10:33:00Z">
        <w:r w:rsidR="00BB67F0">
          <w:t xml:space="preserve"> </w:t>
        </w:r>
      </w:ins>
      <w:ins w:id="119" w:author="Lizzy" w:date="2017-05-16T10:37:00Z">
        <w:r w:rsidR="0020367A">
          <w:t>I also did some locums for a general practitioner</w:t>
        </w:r>
        <w:r w:rsidR="00C7515C">
          <w:t xml:space="preserve"> in the nearby rural town of Patensie. </w:t>
        </w:r>
      </w:ins>
      <w:ins w:id="120" w:author="Lizzy" w:date="2017-05-16T10:33:00Z">
        <w:r w:rsidR="00BB67F0">
          <w:t>I then wrote</w:t>
        </w:r>
      </w:ins>
      <w:ins w:id="121" w:author="Lizzy" w:date="2017-05-16T10:34:00Z">
        <w:r w:rsidR="00BB67F0">
          <w:t xml:space="preserve"> and passed my Diploma in Anaesthetics in April 2012 and left for the UK several days later.</w:t>
        </w:r>
      </w:ins>
      <w:ins w:id="122" w:author="Lizzy" w:date="2017-05-16T10:33:00Z">
        <w:r w:rsidR="00BB67F0">
          <w:t xml:space="preserve"> </w:t>
        </w:r>
      </w:ins>
    </w:p>
    <w:p w14:paraId="7527F309" w14:textId="77777777" w:rsidR="00A700B3" w:rsidRDefault="00BB67F0" w:rsidP="003F248E">
      <w:ins w:id="123" w:author="Lizzy" w:date="2017-05-16T10:34:00Z">
        <w:r>
          <w:t>In the UK, I took a long</w:t>
        </w:r>
      </w:ins>
      <w:ins w:id="124" w:author="Lizzy" w:date="2017-05-16T10:35:00Z">
        <w:r>
          <w:t>-</w:t>
        </w:r>
      </w:ins>
      <w:ins w:id="125" w:author="Lizzy" w:date="2017-05-16T10:34:00Z">
        <w:r>
          <w:t xml:space="preserve">term locum job as a </w:t>
        </w:r>
      </w:ins>
      <w:ins w:id="126" w:author="Lizzy" w:date="2017-05-16T10:35:00Z">
        <w:r>
          <w:t>s</w:t>
        </w:r>
      </w:ins>
      <w:del w:id="127" w:author="Lizzy" w:date="2017-05-16T10:35:00Z">
        <w:r w:rsidR="00A700B3" w:rsidDel="00BB67F0">
          <w:delText>S</w:delText>
        </w:r>
      </w:del>
      <w:r w:rsidR="00A700B3">
        <w:t>p</w:t>
      </w:r>
      <w:ins w:id="128" w:author="Lizzy" w:date="2017-05-16T10:35:00Z">
        <w:r>
          <w:t xml:space="preserve">ecialist registrar </w:t>
        </w:r>
      </w:ins>
      <w:del w:id="129" w:author="Lizzy" w:date="2017-05-16T10:35:00Z">
        <w:r w:rsidR="00A700B3" w:rsidDel="00BB67F0">
          <w:delText>R</w:delText>
        </w:r>
      </w:del>
      <w:del w:id="130" w:author="Lizzy" w:date="2017-05-16T10:36:00Z">
        <w:r w:rsidR="00A700B3" w:rsidDel="00BB67F0">
          <w:delText xml:space="preserve"> </w:delText>
        </w:r>
      </w:del>
      <w:r w:rsidR="00A700B3">
        <w:t xml:space="preserve">in </w:t>
      </w:r>
      <w:ins w:id="131" w:author="Lizzy" w:date="2017-05-16T10:36:00Z">
        <w:r>
          <w:t>p</w:t>
        </w:r>
      </w:ins>
      <w:del w:id="132" w:author="Lizzy" w:date="2017-05-16T10:36:00Z">
        <w:r w:rsidR="00A700B3" w:rsidDel="00BB67F0">
          <w:delText>P</w:delText>
        </w:r>
      </w:del>
      <w:r w:rsidR="00A700B3">
        <w:t>ulmonology and</w:t>
      </w:r>
      <w:del w:id="133" w:author="Lizzy" w:date="2017-05-16T10:36:00Z">
        <w:r w:rsidR="00A700B3" w:rsidDel="00BB67F0">
          <w:delText xml:space="preserve"> G</w:delText>
        </w:r>
      </w:del>
      <w:ins w:id="134" w:author="Lizzy" w:date="2017-05-16T10:36:00Z">
        <w:r>
          <w:t xml:space="preserve"> gastroenterology</w:t>
        </w:r>
      </w:ins>
      <w:del w:id="135" w:author="Lizzy" w:date="2017-05-16T10:36:00Z">
        <w:r w:rsidR="00A700B3" w:rsidDel="00BB67F0">
          <w:delText>I</w:delText>
        </w:r>
      </w:del>
      <w:r w:rsidR="00A700B3">
        <w:t xml:space="preserve"> at Friarage </w:t>
      </w:r>
      <w:del w:id="136" w:author="Lizzy" w:date="2017-05-16T10:36:00Z">
        <w:r w:rsidR="00A700B3" w:rsidDel="00BB67F0">
          <w:delText xml:space="preserve"> </w:delText>
        </w:r>
      </w:del>
      <w:r w:rsidR="00A700B3">
        <w:t>Hospital</w:t>
      </w:r>
      <w:ins w:id="137" w:author="Lizzy" w:date="2017-05-16T10:36:00Z">
        <w:r>
          <w:t xml:space="preserve"> in the small countryside town of</w:t>
        </w:r>
      </w:ins>
      <w:del w:id="138" w:author="Lizzy" w:date="2017-05-16T10:36:00Z">
        <w:r w:rsidR="00A700B3" w:rsidDel="00BB67F0">
          <w:delText>,</w:delText>
        </w:r>
      </w:del>
      <w:r w:rsidR="00A700B3">
        <w:t xml:space="preserve"> Northallerton, North Yorkshire</w:t>
      </w:r>
      <w:ins w:id="139" w:author="Lizzy" w:date="2017-05-16T10:36:00Z">
        <w:r>
          <w:t xml:space="preserve"> from</w:t>
        </w:r>
      </w:ins>
      <w:r w:rsidR="00A700B3">
        <w:t xml:space="preserve"> April-July 2012</w:t>
      </w:r>
      <w:ins w:id="140" w:author="Lizzy" w:date="2017-05-16T10:36:00Z">
        <w:r>
          <w:t xml:space="preserve">. This was preceded by </w:t>
        </w:r>
      </w:ins>
      <w:ins w:id="141" w:author="Lizzy" w:date="2017-05-16T10:37:00Z">
        <w:r w:rsidR="00C7515C">
          <w:t>a few accident and emergency locums in London.</w:t>
        </w:r>
      </w:ins>
    </w:p>
    <w:p w14:paraId="18A38C18" w14:textId="77777777" w:rsidR="00A700B3" w:rsidDel="00C7515C" w:rsidRDefault="00C7515C" w:rsidP="003F248E">
      <w:pPr>
        <w:rPr>
          <w:del w:id="142" w:author="Lizzy" w:date="2017-05-16T10:41:00Z"/>
        </w:rPr>
      </w:pPr>
      <w:ins w:id="143" w:author="Lizzy" w:date="2017-05-16T10:38:00Z">
        <w:r>
          <w:t xml:space="preserve">In August 2012, I spent a month travelling in Holland, Budapest, Austria, Spain and the Czech Republic. I came back to the Friarage as a </w:t>
        </w:r>
      </w:ins>
      <w:ins w:id="144" w:author="Lizzy" w:date="2017-05-16T10:40:00Z">
        <w:r>
          <w:t>specialist registrar</w:t>
        </w:r>
      </w:ins>
      <w:del w:id="145" w:author="Lizzy" w:date="2017-05-16T10:40:00Z">
        <w:r w:rsidR="00A700B3" w:rsidDel="00C7515C">
          <w:delText>SpR</w:delText>
        </w:r>
      </w:del>
      <w:r w:rsidR="00A700B3">
        <w:t xml:space="preserve"> in </w:t>
      </w:r>
      <w:ins w:id="146" w:author="Lizzy" w:date="2017-05-16T10:41:00Z">
        <w:r>
          <w:t>their accident and emergency department</w:t>
        </w:r>
      </w:ins>
      <w:del w:id="147" w:author="Lizzy" w:date="2017-05-16T10:41:00Z">
        <w:r w:rsidR="00A700B3" w:rsidDel="00C7515C">
          <w:delText>A&amp;E at Friarage Hospital, Northallerton , North Yorkshire August-November 2012</w:delText>
        </w:r>
      </w:del>
    </w:p>
    <w:p w14:paraId="554236E1" w14:textId="77777777" w:rsidR="00C7515C" w:rsidRDefault="00C7515C" w:rsidP="003F248E">
      <w:pPr>
        <w:rPr>
          <w:ins w:id="148" w:author="Lizzy" w:date="2017-05-16T10:42:00Z"/>
        </w:rPr>
      </w:pPr>
      <w:ins w:id="149" w:author="Lizzy" w:date="2017-05-16T10:41:00Z">
        <w:r>
          <w:t xml:space="preserve"> from September</w:t>
        </w:r>
      </w:ins>
      <w:ins w:id="150" w:author="Lizzy" w:date="2017-05-16T10:42:00Z">
        <w:r>
          <w:t xml:space="preserve"> to the end of November 2012.</w:t>
        </w:r>
      </w:ins>
    </w:p>
    <w:p w14:paraId="68403E7C" w14:textId="77777777" w:rsidR="00C7515C" w:rsidRDefault="00C7515C" w:rsidP="003F248E">
      <w:pPr>
        <w:rPr>
          <w:ins w:id="151" w:author="Lizzy" w:date="2017-05-18T09:07:00Z"/>
        </w:rPr>
      </w:pPr>
      <w:ins w:id="152" w:author="Lizzy" w:date="2017-05-16T10:42:00Z">
        <w:r>
          <w:t>I missed performing anaesthesia</w:t>
        </w:r>
      </w:ins>
      <w:ins w:id="153" w:author="Lizzy" w:date="2017-05-16T10:43:00Z">
        <w:r>
          <w:t xml:space="preserve"> and applied for a registrar post</w:t>
        </w:r>
      </w:ins>
      <w:ins w:id="154" w:author="Lizzy" w:date="2017-05-25T14:00:00Z">
        <w:r w:rsidR="0020367A">
          <w:t xml:space="preserve"> (residency)</w:t>
        </w:r>
      </w:ins>
      <w:ins w:id="155" w:author="Lizzy" w:date="2017-05-16T10:43:00Z">
        <w:r>
          <w:t xml:space="preserve"> at</w:t>
        </w:r>
      </w:ins>
      <w:ins w:id="156" w:author="Lizzy" w:date="2017-05-25T14:03:00Z">
        <w:r w:rsidR="004B1661">
          <w:t xml:space="preserve"> C</w:t>
        </w:r>
        <w:r w:rsidR="0020367A">
          <w:t>hris Hani/Baragwanath Hospital, affiliated with</w:t>
        </w:r>
      </w:ins>
      <w:ins w:id="157" w:author="Lizzy" w:date="2017-05-16T10:43:00Z">
        <w:r>
          <w:t xml:space="preserve"> the University o</w:t>
        </w:r>
        <w:r w:rsidR="007932FA">
          <w:t xml:space="preserve">f </w:t>
        </w:r>
        <w:r w:rsidR="0020367A">
          <w:t>the Witwatersrand, which I recei</w:t>
        </w:r>
        <w:r w:rsidR="007932FA">
          <w:t>ved</w:t>
        </w:r>
        <w:r>
          <w:t>. I spent the next four years specializing in anaesthesia and doing my master</w:t>
        </w:r>
      </w:ins>
      <w:ins w:id="158" w:author="Lizzy" w:date="2017-05-16T10:46:00Z">
        <w:r>
          <w:t>’s thesis, both of</w:t>
        </w:r>
        <w:r w:rsidR="00B13389">
          <w:t xml:space="preserve"> which I completed successfully by December 2016.</w:t>
        </w:r>
      </w:ins>
      <w:ins w:id="159" w:author="Lizzy" w:date="2017-05-25T14:01:00Z">
        <w:r w:rsidR="0020367A">
          <w:t xml:space="preserve"> My scope of duties during this time consisted of teaching medical students, foreign students and inter</w:t>
        </w:r>
      </w:ins>
      <w:ins w:id="160" w:author="Lizzy" w:date="2017-05-25T14:02:00Z">
        <w:r w:rsidR="0020367A">
          <w:t>ns, providing the service of anaesthesia to my patients to the best of my ability and as I grew in seniority, running the emergency</w:t>
        </w:r>
      </w:ins>
      <w:ins w:id="161" w:author="Lizzy" w:date="2017-05-25T14:04:00Z">
        <w:r w:rsidR="0020367A">
          <w:t xml:space="preserve"> theatres. This consisted of supervising 3-4 emergency theatres at a time</w:t>
        </w:r>
      </w:ins>
      <w:ins w:id="162" w:author="Lizzy" w:date="2017-05-25T14:05:00Z">
        <w:r w:rsidR="0020367A">
          <w:t xml:space="preserve"> and assisting junior colleagues where necessary as well </w:t>
        </w:r>
        <w:r w:rsidR="00AC00B2">
          <w:t>triaging the booked emergencies.</w:t>
        </w:r>
      </w:ins>
    </w:p>
    <w:p w14:paraId="03AA18B5" w14:textId="77777777" w:rsidR="007932FA" w:rsidRDefault="007932FA" w:rsidP="003F248E">
      <w:pPr>
        <w:rPr>
          <w:ins w:id="163" w:author="Lizzy" w:date="2017-05-16T10:41:00Z"/>
        </w:rPr>
      </w:pPr>
      <w:ins w:id="164" w:author="Lizzy" w:date="2017-05-18T09:07:00Z">
        <w:r>
          <w:t xml:space="preserve">In order to stay in an academic environment and to continue my personal learning process, I took a post at Helen Joseph academic hospital in January 2017. This hospital, and Rahimma </w:t>
        </w:r>
      </w:ins>
      <w:ins w:id="165" w:author="Lizzy" w:date="2017-05-18T09:08:00Z">
        <w:r>
          <w:t xml:space="preserve">Moosa Mother and Child Hospital, is where I currently work as a consultant </w:t>
        </w:r>
      </w:ins>
      <w:ins w:id="166" w:author="Lizzy" w:date="2017-05-25T14:08:00Z">
        <w:r w:rsidR="004B1661">
          <w:t>anaesthesiologist</w:t>
        </w:r>
      </w:ins>
      <w:ins w:id="167" w:author="Lizzy" w:date="2017-05-18T09:09:00Z">
        <w:r w:rsidR="00FF4205">
          <w:t>. The work is diverse, stimulating and can be highly stressful at times</w:t>
        </w:r>
      </w:ins>
      <w:ins w:id="168" w:author="Lizzy" w:date="2017-05-18T09:10:00Z">
        <w:r w:rsidR="00FF4205">
          <w:t>. I manage</w:t>
        </w:r>
      </w:ins>
      <w:ins w:id="169" w:author="Lizzy" w:date="2017-05-18T09:11:00Z">
        <w:r w:rsidR="00FF4205">
          <w:t xml:space="preserve"> and teach</w:t>
        </w:r>
      </w:ins>
      <w:ins w:id="170" w:author="Lizzy" w:date="2017-05-18T09:10:00Z">
        <w:r w:rsidR="00FF4205">
          <w:t xml:space="preserve"> more junior colleagues</w:t>
        </w:r>
      </w:ins>
      <w:ins w:id="171" w:author="Lizzy" w:date="2017-05-18T09:11:00Z">
        <w:r w:rsidR="00FF4205">
          <w:t xml:space="preserve">, including medical students, interns, medical officers and registrars. I also have to </w:t>
        </w:r>
      </w:ins>
      <w:ins w:id="172" w:author="Lizzy" w:date="2017-05-25T14:08:00Z">
        <w:r w:rsidR="004B1661">
          <w:t>liaise</w:t>
        </w:r>
      </w:ins>
      <w:ins w:id="173" w:author="Lizzy" w:date="2017-05-18T09:11:00Z">
        <w:r w:rsidR="00FF4205">
          <w:t xml:space="preserve"> with nursing staff and non-clinical hospital staff in order to run the hospital and lists smoothly. Clear and </w:t>
        </w:r>
      </w:ins>
      <w:ins w:id="174" w:author="Lizzy" w:date="2017-05-18T09:14:00Z">
        <w:r w:rsidR="00FF4205">
          <w:t>effective</w:t>
        </w:r>
      </w:ins>
      <w:ins w:id="175" w:author="Lizzy" w:date="2017-05-18T09:11:00Z">
        <w:r w:rsidR="00FF4205">
          <w:t xml:space="preserve"> </w:t>
        </w:r>
      </w:ins>
      <w:ins w:id="176" w:author="Lizzy" w:date="2017-05-18T09:14:00Z">
        <w:r w:rsidR="00FF4205">
          <w:t>communication is key in this regard.</w:t>
        </w:r>
      </w:ins>
      <w:ins w:id="177" w:author="Lizzy" w:date="2017-05-18T09:15:00Z">
        <w:r w:rsidR="00FF4205">
          <w:t xml:space="preserve"> I am also continuing my professional and skill development in anaesthesia, as I try to be as </w:t>
        </w:r>
      </w:ins>
      <w:ins w:id="178" w:author="Lizzy" w:date="2017-05-18T09:16:00Z">
        <w:r w:rsidR="00FF4205">
          <w:t>‘hands on’ as possible in assisting my registrars with their cases.</w:t>
        </w:r>
      </w:ins>
    </w:p>
    <w:p w14:paraId="2F827C52" w14:textId="77777777" w:rsidR="00A700B3" w:rsidDel="00B13389" w:rsidRDefault="00A700B3" w:rsidP="003F248E">
      <w:pPr>
        <w:rPr>
          <w:del w:id="179" w:author="Lizzy" w:date="2017-05-16T10:47:00Z"/>
        </w:rPr>
      </w:pPr>
      <w:del w:id="180" w:author="Lizzy" w:date="2017-05-16T10:47:00Z">
        <w:r w:rsidDel="00B13389">
          <w:delText>Registrar in Anaesthetics Jan 2013-Dec 2016</w:delText>
        </w:r>
      </w:del>
    </w:p>
    <w:p w14:paraId="3BE821D8" w14:textId="77777777" w:rsidR="00A700B3" w:rsidDel="00B13389" w:rsidRDefault="00A700B3" w:rsidP="003F248E">
      <w:pPr>
        <w:rPr>
          <w:del w:id="181" w:author="Lizzy" w:date="2017-05-16T10:47:00Z"/>
        </w:rPr>
      </w:pPr>
    </w:p>
    <w:p w14:paraId="53671CF5" w14:textId="77777777" w:rsidR="00A700B3" w:rsidRPr="00AA63DE" w:rsidRDefault="0071671D" w:rsidP="003F248E">
      <w:pPr>
        <w:rPr>
          <w:b/>
          <w:sz w:val="24"/>
          <w:szCs w:val="24"/>
        </w:rPr>
      </w:pPr>
      <w:r w:rsidRPr="00AA63DE">
        <w:rPr>
          <w:b/>
          <w:sz w:val="24"/>
          <w:szCs w:val="24"/>
        </w:rPr>
        <w:t>Degrees/diplomas</w:t>
      </w:r>
    </w:p>
    <w:p w14:paraId="35CEB367" w14:textId="77777777" w:rsidR="00B13389" w:rsidRDefault="004B1661">
      <w:pPr>
        <w:pStyle w:val="ListParagraph"/>
        <w:numPr>
          <w:ilvl w:val="0"/>
          <w:numId w:val="2"/>
        </w:numPr>
        <w:rPr>
          <w:ins w:id="182" w:author="Lizzy" w:date="2017-05-16T10:48:00Z"/>
        </w:rPr>
        <w:pPrChange w:id="183" w:author="Lizzy" w:date="2017-05-18T09:03:00Z">
          <w:pPr/>
        </w:pPrChange>
      </w:pPr>
      <w:ins w:id="184" w:author="Lizzy" w:date="2017-05-25T14:08:00Z">
        <w:r>
          <w:t>Bachelors</w:t>
        </w:r>
      </w:ins>
      <w:ins w:id="185" w:author="Lizzy" w:date="2017-05-16T10:48:00Z">
        <w:r w:rsidR="00B13389">
          <w:t xml:space="preserve"> of Medicine and Surgery, University of Pretoria 2007</w:t>
        </w:r>
      </w:ins>
    </w:p>
    <w:p w14:paraId="55C54C6F" w14:textId="77777777" w:rsidR="00B13389" w:rsidRDefault="00B13389">
      <w:pPr>
        <w:pStyle w:val="ListParagraph"/>
        <w:numPr>
          <w:ilvl w:val="0"/>
          <w:numId w:val="2"/>
        </w:numPr>
        <w:rPr>
          <w:ins w:id="186" w:author="Lizzy" w:date="2017-05-16T10:49:00Z"/>
        </w:rPr>
        <w:pPrChange w:id="187" w:author="Lizzy" w:date="2017-05-18T09:03:00Z">
          <w:pPr/>
        </w:pPrChange>
      </w:pPr>
      <w:ins w:id="188" w:author="Lizzy" w:date="2017-05-16T10:49:00Z">
        <w:r>
          <w:t>Basic Life Support 2010</w:t>
        </w:r>
      </w:ins>
    </w:p>
    <w:p w14:paraId="0D122C3F" w14:textId="77777777" w:rsidR="00B13389" w:rsidRDefault="00B13389">
      <w:pPr>
        <w:pStyle w:val="ListParagraph"/>
        <w:numPr>
          <w:ilvl w:val="0"/>
          <w:numId w:val="2"/>
        </w:numPr>
        <w:rPr>
          <w:ins w:id="189" w:author="Lizzy" w:date="2017-05-16T10:49:00Z"/>
        </w:rPr>
        <w:pPrChange w:id="190" w:author="Lizzy" w:date="2017-05-18T09:03:00Z">
          <w:pPr/>
        </w:pPrChange>
      </w:pPr>
      <w:ins w:id="191" w:author="Lizzy" w:date="2017-05-16T10:49:00Z">
        <w:r>
          <w:t>Advanced Cardiac Life Support 2010</w:t>
        </w:r>
      </w:ins>
    </w:p>
    <w:p w14:paraId="0D383246" w14:textId="77777777" w:rsidR="00B13389" w:rsidRDefault="00B13389">
      <w:pPr>
        <w:pStyle w:val="ListParagraph"/>
        <w:numPr>
          <w:ilvl w:val="0"/>
          <w:numId w:val="2"/>
        </w:numPr>
        <w:rPr>
          <w:ins w:id="192" w:author="Lizzy" w:date="2017-05-16T10:49:00Z"/>
        </w:rPr>
        <w:pPrChange w:id="193" w:author="Lizzy" w:date="2017-05-18T09:03:00Z">
          <w:pPr/>
        </w:pPrChange>
      </w:pPr>
      <w:ins w:id="194" w:author="Lizzy" w:date="2017-05-16T10:49:00Z">
        <w:r>
          <w:t>Paediatric Advanced Life Support 2010</w:t>
        </w:r>
      </w:ins>
    </w:p>
    <w:p w14:paraId="3FED628C" w14:textId="77777777" w:rsidR="00B13389" w:rsidRDefault="00B13389">
      <w:pPr>
        <w:pStyle w:val="ListParagraph"/>
        <w:numPr>
          <w:ilvl w:val="0"/>
          <w:numId w:val="2"/>
        </w:numPr>
        <w:rPr>
          <w:ins w:id="195" w:author="Lizzy" w:date="2017-05-16T10:50:00Z"/>
        </w:rPr>
        <w:pPrChange w:id="196" w:author="Lizzy" w:date="2017-05-18T09:03:00Z">
          <w:pPr/>
        </w:pPrChange>
      </w:pPr>
      <w:ins w:id="197" w:author="Lizzy" w:date="2017-05-16T10:50:00Z">
        <w:r>
          <w:t>Basic Surgical Skills</w:t>
        </w:r>
      </w:ins>
      <w:ins w:id="198" w:author="Lizzy" w:date="2017-05-16T10:51:00Z">
        <w:r>
          <w:t xml:space="preserve"> </w:t>
        </w:r>
      </w:ins>
      <w:ins w:id="199" w:author="Lizzy" w:date="2017-05-16T10:50:00Z">
        <w:r>
          <w:t>2010</w:t>
        </w:r>
      </w:ins>
    </w:p>
    <w:p w14:paraId="10EA7AC4" w14:textId="77777777" w:rsidR="00A700B3" w:rsidRDefault="00B13389">
      <w:pPr>
        <w:pStyle w:val="ListParagraph"/>
        <w:numPr>
          <w:ilvl w:val="0"/>
          <w:numId w:val="2"/>
        </w:numPr>
        <w:pPrChange w:id="200" w:author="Lizzy" w:date="2017-05-18T09:03:00Z">
          <w:pPr/>
        </w:pPrChange>
      </w:pPr>
      <w:ins w:id="201" w:author="Lizzy" w:date="2017-05-16T10:50:00Z">
        <w:r>
          <w:t>Advanced Trauma Life Support 2010</w:t>
        </w:r>
      </w:ins>
      <w:del w:id="202" w:author="Lizzy" w:date="2017-05-16T10:47:00Z">
        <w:r w:rsidR="00A700B3" w:rsidDel="00B13389">
          <w:delText>MBChB UP2007</w:delText>
        </w:r>
      </w:del>
    </w:p>
    <w:p w14:paraId="0E7465E2" w14:textId="77777777" w:rsidR="00A700B3" w:rsidRDefault="00A700B3">
      <w:pPr>
        <w:pStyle w:val="ListParagraph"/>
        <w:numPr>
          <w:ilvl w:val="0"/>
          <w:numId w:val="2"/>
        </w:numPr>
        <w:pPrChange w:id="203" w:author="Lizzy" w:date="2017-05-18T09:03:00Z">
          <w:pPr/>
        </w:pPrChange>
      </w:pPr>
      <w:r>
        <w:t>D</w:t>
      </w:r>
      <w:ins w:id="204" w:author="Lizzy" w:date="2017-05-16T10:50:00Z">
        <w:r w:rsidR="00B13389">
          <w:t xml:space="preserve">iploma of </w:t>
        </w:r>
      </w:ins>
      <w:r>
        <w:t>A</w:t>
      </w:r>
      <w:ins w:id="205" w:author="Lizzy" w:date="2017-05-16T10:50:00Z">
        <w:r w:rsidR="00B13389">
          <w:t>naesthesia, College of Medicine of South Africa</w:t>
        </w:r>
      </w:ins>
      <w:ins w:id="206" w:author="Lizzy" w:date="2017-05-16T10:52:00Z">
        <w:r w:rsidR="00B13389">
          <w:t>,</w:t>
        </w:r>
      </w:ins>
      <w:r>
        <w:t xml:space="preserve"> 2012</w:t>
      </w:r>
    </w:p>
    <w:p w14:paraId="227536D1" w14:textId="77777777" w:rsidR="00DF4FDA" w:rsidRDefault="00B13389">
      <w:pPr>
        <w:pStyle w:val="ListParagraph"/>
        <w:numPr>
          <w:ilvl w:val="0"/>
          <w:numId w:val="2"/>
        </w:numPr>
        <w:rPr>
          <w:ins w:id="207" w:author="Lizzy" w:date="2017-05-16T12:27:00Z"/>
        </w:rPr>
        <w:pPrChange w:id="208" w:author="Lizzy" w:date="2017-05-18T09:03:00Z">
          <w:pPr/>
        </w:pPrChange>
      </w:pPr>
      <w:ins w:id="209" w:author="Lizzy" w:date="2017-05-16T10:54:00Z">
        <w:r>
          <w:t>Master’s degree</w:t>
        </w:r>
      </w:ins>
      <w:ins w:id="210" w:author="Lizzy" w:date="2017-05-16T12:27:00Z">
        <w:r w:rsidR="006F3A6F">
          <w:t xml:space="preserve"> in Anaesth</w:t>
        </w:r>
        <w:r w:rsidR="00DF4FDA">
          <w:t>e</w:t>
        </w:r>
        <w:r w:rsidR="006F3A6F">
          <w:t>siology,</w:t>
        </w:r>
      </w:ins>
      <w:ins w:id="211" w:author="Lizzy" w:date="2017-05-16T12:30:00Z">
        <w:r w:rsidR="00DF4FDA">
          <w:t xml:space="preserve"> University of the Witwatersrand</w:t>
        </w:r>
      </w:ins>
      <w:ins w:id="212" w:author="Lizzy" w:date="2017-05-16T12:27:00Z">
        <w:r w:rsidR="00DF4FDA">
          <w:t>, 2016</w:t>
        </w:r>
      </w:ins>
    </w:p>
    <w:p w14:paraId="05C4ADBF" w14:textId="77777777" w:rsidR="00A700B3" w:rsidRDefault="00DF4FDA">
      <w:pPr>
        <w:pStyle w:val="ListParagraph"/>
        <w:numPr>
          <w:ilvl w:val="0"/>
          <w:numId w:val="2"/>
        </w:numPr>
        <w:pPrChange w:id="213" w:author="Lizzy" w:date="2017-05-18T09:03:00Z">
          <w:pPr/>
        </w:pPrChange>
      </w:pPr>
      <w:ins w:id="214" w:author="Lizzy" w:date="2017-05-16T12:28:00Z">
        <w:r>
          <w:t>Specialist</w:t>
        </w:r>
      </w:ins>
      <w:ins w:id="215" w:author="Lizzy" w:date="2017-05-16T12:30:00Z">
        <w:r>
          <w:t xml:space="preserve"> in Anaesthesiology,</w:t>
        </w:r>
      </w:ins>
      <w:ins w:id="216" w:author="Lizzy" w:date="2017-05-16T12:28:00Z">
        <w:r>
          <w:t xml:space="preserve"> College of Medicine of South Africa</w:t>
        </w:r>
      </w:ins>
      <w:ins w:id="217" w:author="Lizzy" w:date="2017-05-16T12:30:00Z">
        <w:r>
          <w:t>, 2016</w:t>
        </w:r>
      </w:ins>
      <w:ins w:id="218" w:author="Lizzy" w:date="2017-05-16T12:28:00Z">
        <w:r w:rsidDel="00B13389">
          <w:t xml:space="preserve"> </w:t>
        </w:r>
      </w:ins>
      <w:del w:id="219" w:author="Lizzy" w:date="2017-05-16T10:53:00Z">
        <w:r w:rsidR="00A700B3" w:rsidDel="00B13389">
          <w:delText>Part 1 2013</w:delText>
        </w:r>
      </w:del>
    </w:p>
    <w:p w14:paraId="654A263E" w14:textId="77777777" w:rsidR="00A700B3" w:rsidDel="00B13389" w:rsidRDefault="0071671D" w:rsidP="003F248E">
      <w:pPr>
        <w:rPr>
          <w:del w:id="220" w:author="Lizzy" w:date="2017-05-16T10:50:00Z"/>
        </w:rPr>
      </w:pPr>
      <w:del w:id="221" w:author="Lizzy" w:date="2017-05-16T10:50:00Z">
        <w:r w:rsidDel="00B13389">
          <w:delText>ACLS,PALS, BLS, BSS, ATLS 2010</w:delText>
        </w:r>
      </w:del>
    </w:p>
    <w:p w14:paraId="68A9F8A7" w14:textId="77777777" w:rsidR="00AA63DE" w:rsidRDefault="00AA63DE" w:rsidP="003F248E"/>
    <w:p w14:paraId="5BB52098" w14:textId="77777777" w:rsidR="00AA63DE" w:rsidRPr="00AA63DE" w:rsidRDefault="00AA63DE" w:rsidP="003F248E">
      <w:pPr>
        <w:rPr>
          <w:b/>
          <w:sz w:val="24"/>
          <w:szCs w:val="24"/>
        </w:rPr>
      </w:pPr>
      <w:r>
        <w:rPr>
          <w:b/>
          <w:sz w:val="24"/>
          <w:szCs w:val="24"/>
        </w:rPr>
        <w:t>Personal interests</w:t>
      </w:r>
    </w:p>
    <w:p w14:paraId="4EB03FB5" w14:textId="77777777" w:rsidR="00AA63DE" w:rsidRPr="00AA63DE" w:rsidRDefault="00DF4FDA" w:rsidP="003F248E">
      <w:ins w:id="222" w:author="Lizzy" w:date="2017-05-16T12:30:00Z">
        <w:r>
          <w:t xml:space="preserve">I love spending time with my </w:t>
        </w:r>
      </w:ins>
      <w:ins w:id="223" w:author="Lizzy" w:date="2017-05-18T08:33:00Z">
        <w:r w:rsidR="00D13583">
          <w:t>f</w:t>
        </w:r>
      </w:ins>
      <w:del w:id="224" w:author="Lizzy" w:date="2017-05-16T12:31:00Z">
        <w:r w:rsidR="00AA63DE" w:rsidDel="00DF4FDA">
          <w:delText>F</w:delText>
        </w:r>
      </w:del>
      <w:r w:rsidR="00AA63DE">
        <w:t xml:space="preserve">amily and </w:t>
      </w:r>
      <w:r w:rsidR="00AA63DE" w:rsidRPr="00AA63DE">
        <w:t xml:space="preserve">friends, </w:t>
      </w:r>
      <w:del w:id="225" w:author="Lizzy" w:date="2017-05-25T14:08:00Z">
        <w:r w:rsidR="00AA63DE" w:rsidRPr="00AA63DE" w:rsidDel="004B1661">
          <w:delText>mountainbiking</w:delText>
        </w:r>
      </w:del>
      <w:ins w:id="226" w:author="Lizzy" w:date="2017-05-25T14:08:00Z">
        <w:r w:rsidR="004B1661" w:rsidRPr="00AA63DE">
          <w:t>mountain biking</w:t>
        </w:r>
      </w:ins>
      <w:r w:rsidR="00AA63DE" w:rsidRPr="00AA63DE">
        <w:t>, outdoor activities</w:t>
      </w:r>
      <w:ins w:id="227" w:author="Lizzy" w:date="2017-05-18T08:33:00Z">
        <w:r w:rsidR="00D13583">
          <w:t xml:space="preserve"> such as hiking</w:t>
        </w:r>
      </w:ins>
      <w:r w:rsidR="00AA63DE" w:rsidRPr="00AA63DE">
        <w:t xml:space="preserve"> and travelling to remote locations.</w:t>
      </w:r>
      <w:ins w:id="228" w:author="Lizzy" w:date="2017-05-18T08:33:00Z">
        <w:r w:rsidR="00D13583">
          <w:t xml:space="preserve"> I have travelled into Botswana, Mozambique, Senegal, Cote d</w:t>
        </w:r>
      </w:ins>
      <w:ins w:id="229" w:author="Lizzy" w:date="2017-05-18T08:34:00Z">
        <w:r w:rsidR="00D13583">
          <w:t>’Ivoire, Zimbabwe and Tanzania in my home continent of Africa as well as extensively in Europe. I have also visited Australia and South East Asia.</w:t>
        </w:r>
      </w:ins>
    </w:p>
    <w:p w14:paraId="5A88F073" w14:textId="77777777" w:rsidR="00977A57" w:rsidRDefault="00977A57" w:rsidP="003F248E">
      <w:pPr>
        <w:rPr>
          <w:ins w:id="230" w:author="Lizzy" w:date="2017-05-25T14:07:00Z"/>
          <w:b/>
          <w:sz w:val="24"/>
          <w:szCs w:val="24"/>
        </w:rPr>
      </w:pPr>
    </w:p>
    <w:p w14:paraId="527D429E" w14:textId="77777777" w:rsidR="00AA63DE" w:rsidRDefault="00AA63DE" w:rsidP="003F248E">
      <w:pPr>
        <w:rPr>
          <w:b/>
          <w:sz w:val="24"/>
          <w:szCs w:val="24"/>
        </w:rPr>
      </w:pPr>
      <w:r w:rsidRPr="00AA63DE">
        <w:rPr>
          <w:b/>
          <w:sz w:val="24"/>
          <w:szCs w:val="24"/>
        </w:rPr>
        <w:lastRenderedPageBreak/>
        <w:t>References</w:t>
      </w:r>
    </w:p>
    <w:p w14:paraId="2A71953F" w14:textId="77777777" w:rsidR="00D13583" w:rsidRDefault="00D13583">
      <w:pPr>
        <w:pStyle w:val="ListParagraph"/>
        <w:numPr>
          <w:ilvl w:val="0"/>
          <w:numId w:val="3"/>
        </w:numPr>
        <w:rPr>
          <w:ins w:id="231" w:author="Lizzy" w:date="2017-05-18T08:36:00Z"/>
        </w:rPr>
        <w:pPrChange w:id="232" w:author="Lizzy" w:date="2017-05-18T09:04:00Z">
          <w:pPr/>
        </w:pPrChange>
      </w:pPr>
      <w:ins w:id="233" w:author="Lizzy" w:date="2017-05-18T08:36:00Z">
        <w:r>
          <w:t xml:space="preserve">Dr Des Lines, Chris Hani Baragwanath Hospital. Contact: </w:t>
        </w:r>
      </w:ins>
      <w:ins w:id="234" w:author="Lizzy" w:date="2017-05-18T08:39:00Z">
        <w:r>
          <w:fldChar w:fldCharType="begin"/>
        </w:r>
        <w:r>
          <w:instrText xml:space="preserve"> HYPERLINK "mailto:</w:instrText>
        </w:r>
      </w:ins>
      <w:ins w:id="235" w:author="Lizzy" w:date="2017-05-18T08:36:00Z">
        <w:r>
          <w:instrText>lines@pixie.co.za</w:instrText>
        </w:r>
      </w:ins>
      <w:ins w:id="236" w:author="Lizzy" w:date="2017-05-18T08:39:00Z">
        <w:r>
          <w:instrText xml:space="preserve">" </w:instrText>
        </w:r>
        <w:r>
          <w:fldChar w:fldCharType="separate"/>
        </w:r>
      </w:ins>
      <w:r w:rsidRPr="005762C5">
        <w:rPr>
          <w:rStyle w:val="Hyperlink"/>
        </w:rPr>
        <w:t>lines@pixie.co.za</w:t>
      </w:r>
      <w:ins w:id="237" w:author="Lizzy" w:date="2017-05-18T08:39:00Z">
        <w:r>
          <w:fldChar w:fldCharType="end"/>
        </w:r>
      </w:ins>
    </w:p>
    <w:p w14:paraId="6277504D" w14:textId="77777777" w:rsidR="00D13583" w:rsidRDefault="00D13583">
      <w:pPr>
        <w:pStyle w:val="ListParagraph"/>
        <w:numPr>
          <w:ilvl w:val="0"/>
          <w:numId w:val="3"/>
        </w:numPr>
        <w:rPr>
          <w:ins w:id="238" w:author="Lizzy" w:date="2017-05-18T08:40:00Z"/>
        </w:rPr>
        <w:pPrChange w:id="239" w:author="Lizzy" w:date="2017-05-18T09:04:00Z">
          <w:pPr/>
        </w:pPrChange>
      </w:pPr>
      <w:ins w:id="240" w:author="Lizzy" w:date="2017-05-18T08:39:00Z">
        <w:r>
          <w:t xml:space="preserve">Dr Paul Abrahams, Chris Hani Baragwanath Hospital. Contact: </w:t>
        </w:r>
      </w:ins>
      <w:ins w:id="241" w:author="Lizzy" w:date="2017-05-18T08:40:00Z">
        <w:r>
          <w:fldChar w:fldCharType="begin"/>
        </w:r>
        <w:r>
          <w:instrText xml:space="preserve"> HYPERLINK "mailto:</w:instrText>
        </w:r>
      </w:ins>
      <w:ins w:id="242" w:author="Lizzy" w:date="2017-05-18T08:39:00Z">
        <w:r>
          <w:instrText>pauljhb@gmail.com</w:instrText>
        </w:r>
      </w:ins>
      <w:ins w:id="243" w:author="Lizzy" w:date="2017-05-18T08:40:00Z">
        <w:r>
          <w:instrText xml:space="preserve">" </w:instrText>
        </w:r>
        <w:r>
          <w:fldChar w:fldCharType="separate"/>
        </w:r>
      </w:ins>
      <w:r w:rsidRPr="005762C5">
        <w:rPr>
          <w:rStyle w:val="Hyperlink"/>
        </w:rPr>
        <w:t>pauljhb@gmail.com</w:t>
      </w:r>
      <w:ins w:id="244" w:author="Lizzy" w:date="2017-05-18T08:40:00Z">
        <w:r>
          <w:fldChar w:fldCharType="end"/>
        </w:r>
      </w:ins>
      <w:ins w:id="245" w:author="Lizzy" w:date="2017-05-18T08:39:00Z">
        <w:r>
          <w:t xml:space="preserve"> </w:t>
        </w:r>
      </w:ins>
    </w:p>
    <w:p w14:paraId="16507F94" w14:textId="77777777" w:rsidR="0011147A" w:rsidRDefault="00D13583">
      <w:pPr>
        <w:pStyle w:val="ListParagraph"/>
        <w:numPr>
          <w:ilvl w:val="0"/>
          <w:numId w:val="3"/>
        </w:numPr>
        <w:rPr>
          <w:ins w:id="246" w:author="Lizzy" w:date="2017-05-18T08:43:00Z"/>
        </w:rPr>
        <w:pPrChange w:id="247" w:author="Lizzy" w:date="2017-05-18T09:04:00Z">
          <w:pPr/>
        </w:pPrChange>
      </w:pPr>
      <w:ins w:id="248" w:author="Lizzy" w:date="2017-05-18T08:40:00Z">
        <w:r>
          <w:t xml:space="preserve">Professor Christina Lungren, HOD Wits Anaesthetic Department. Contact: </w:t>
        </w:r>
      </w:ins>
      <w:ins w:id="249" w:author="Lizzy" w:date="2017-05-18T08:43:00Z">
        <w:r w:rsidR="0011147A">
          <w:fldChar w:fldCharType="begin"/>
        </w:r>
        <w:r w:rsidR="0011147A">
          <w:instrText xml:space="preserve"> HYPERLINK "mailto:</w:instrText>
        </w:r>
      </w:ins>
      <w:ins w:id="250" w:author="Lizzy" w:date="2017-05-18T08:42:00Z">
        <w:r w:rsidR="0011147A">
          <w:instrText>Chris.Lungren@wits.ac.za</w:instrText>
        </w:r>
      </w:ins>
      <w:ins w:id="251" w:author="Lizzy" w:date="2017-05-18T08:43:00Z">
        <w:r w:rsidR="0011147A">
          <w:instrText xml:space="preserve">" </w:instrText>
        </w:r>
        <w:r w:rsidR="0011147A">
          <w:fldChar w:fldCharType="separate"/>
        </w:r>
      </w:ins>
      <w:r w:rsidR="0011147A" w:rsidRPr="005762C5">
        <w:rPr>
          <w:rStyle w:val="Hyperlink"/>
        </w:rPr>
        <w:t>Chris.Lungren@wits.ac.za</w:t>
      </w:r>
      <w:ins w:id="252" w:author="Lizzy" w:date="2017-05-18T08:43:00Z">
        <w:r w:rsidR="0011147A">
          <w:fldChar w:fldCharType="end"/>
        </w:r>
      </w:ins>
    </w:p>
    <w:p w14:paraId="293B0FEF" w14:textId="77777777" w:rsidR="0011147A" w:rsidRDefault="0011147A">
      <w:pPr>
        <w:pStyle w:val="ListParagraph"/>
        <w:numPr>
          <w:ilvl w:val="0"/>
          <w:numId w:val="3"/>
        </w:numPr>
        <w:rPr>
          <w:ins w:id="253" w:author="Lizzy" w:date="2017-05-18T08:43:00Z"/>
        </w:rPr>
        <w:pPrChange w:id="254" w:author="Lizzy" w:date="2017-05-18T09:04:00Z">
          <w:pPr/>
        </w:pPrChange>
      </w:pPr>
      <w:ins w:id="255" w:author="Lizzy" w:date="2017-05-18T08:43:00Z">
        <w:r>
          <w:t xml:space="preserve">Dr Thomas Kleyenstuber, Rahimma Moosa Mother and Child Hospital. Contact: </w:t>
        </w:r>
      </w:ins>
      <w:ins w:id="256" w:author="Lizzy" w:date="2017-05-18T08:44:00Z">
        <w:r>
          <w:fldChar w:fldCharType="begin"/>
        </w:r>
        <w:r>
          <w:instrText xml:space="preserve"> HYPERLINK "mailto:</w:instrText>
        </w:r>
      </w:ins>
      <w:ins w:id="257" w:author="Lizzy" w:date="2017-05-18T08:43:00Z">
        <w:r>
          <w:instrText>kleyenstuber@hotmail.com</w:instrText>
        </w:r>
      </w:ins>
      <w:ins w:id="258" w:author="Lizzy" w:date="2017-05-18T08:44:00Z">
        <w:r>
          <w:instrText xml:space="preserve">" </w:instrText>
        </w:r>
        <w:r>
          <w:fldChar w:fldCharType="separate"/>
        </w:r>
      </w:ins>
      <w:r w:rsidRPr="005762C5">
        <w:rPr>
          <w:rStyle w:val="Hyperlink"/>
        </w:rPr>
        <w:t>kleyenstuber@hotmail.com</w:t>
      </w:r>
      <w:ins w:id="259" w:author="Lizzy" w:date="2017-05-18T08:44:00Z">
        <w:r>
          <w:fldChar w:fldCharType="end"/>
        </w:r>
      </w:ins>
    </w:p>
    <w:p w14:paraId="59DEFC05" w14:textId="77777777" w:rsidR="0011147A" w:rsidRDefault="0011147A">
      <w:pPr>
        <w:pStyle w:val="ListParagraph"/>
        <w:numPr>
          <w:ilvl w:val="0"/>
          <w:numId w:val="3"/>
        </w:numPr>
        <w:rPr>
          <w:ins w:id="260" w:author="Lizzy" w:date="2017-05-18T08:46:00Z"/>
        </w:rPr>
        <w:pPrChange w:id="261" w:author="Lizzy" w:date="2017-05-18T09:04:00Z">
          <w:pPr/>
        </w:pPrChange>
      </w:pPr>
      <w:ins w:id="262" w:author="Lizzy" w:date="2017-05-18T08:44:00Z">
        <w:r>
          <w:t xml:space="preserve">Dr Otto Nikschtat, Helen Joseph Hospital. Contact: </w:t>
        </w:r>
      </w:ins>
      <w:ins w:id="263" w:author="Lizzy" w:date="2017-05-18T08:46:00Z">
        <w:r>
          <w:fldChar w:fldCharType="begin"/>
        </w:r>
        <w:r>
          <w:instrText xml:space="preserve"> HYPERLINK "mailto:</w:instrText>
        </w:r>
      </w:ins>
      <w:ins w:id="264" w:author="Lizzy" w:date="2017-05-18T08:44:00Z">
        <w:r>
          <w:instrText>onikschtat@hotmail.com</w:instrText>
        </w:r>
      </w:ins>
      <w:ins w:id="265" w:author="Lizzy" w:date="2017-05-18T08:46:00Z">
        <w:r>
          <w:instrText xml:space="preserve">" </w:instrText>
        </w:r>
        <w:r>
          <w:fldChar w:fldCharType="separate"/>
        </w:r>
      </w:ins>
      <w:r w:rsidRPr="005762C5">
        <w:rPr>
          <w:rStyle w:val="Hyperlink"/>
        </w:rPr>
        <w:t>onikschtat@hotmail.com</w:t>
      </w:r>
      <w:ins w:id="266" w:author="Lizzy" w:date="2017-05-18T08:46:00Z">
        <w:r>
          <w:fldChar w:fldCharType="end"/>
        </w:r>
      </w:ins>
      <w:ins w:id="267" w:author="Lizzy" w:date="2017-05-18T08:44:00Z">
        <w:r>
          <w:t xml:space="preserve"> </w:t>
        </w:r>
      </w:ins>
    </w:p>
    <w:p w14:paraId="5A772E7F" w14:textId="77777777" w:rsidR="0011147A" w:rsidRDefault="0011147A">
      <w:pPr>
        <w:pStyle w:val="ListParagraph"/>
        <w:numPr>
          <w:ilvl w:val="0"/>
          <w:numId w:val="3"/>
        </w:numPr>
        <w:rPr>
          <w:ins w:id="268" w:author="Lizzy" w:date="2017-05-18T08:42:00Z"/>
        </w:rPr>
        <w:pPrChange w:id="269" w:author="Lizzy" w:date="2017-05-18T09:04:00Z">
          <w:pPr/>
        </w:pPrChange>
      </w:pPr>
      <w:ins w:id="270" w:author="Lizzy" w:date="2017-05-18T08:46:00Z">
        <w:r>
          <w:t xml:space="preserve">Professor Eva Frolich, HOD Helen Joseph Hospital. Contact: </w:t>
        </w:r>
      </w:ins>
      <w:ins w:id="271" w:author="Lizzy" w:date="2017-05-18T08:47:00Z">
        <w:r>
          <w:fldChar w:fldCharType="begin"/>
        </w:r>
        <w:r>
          <w:instrText xml:space="preserve"> HYPERLINK "mailto:</w:instrText>
        </w:r>
      </w:ins>
      <w:ins w:id="272" w:author="Lizzy" w:date="2017-05-18T08:46:00Z">
        <w:r>
          <w:instrText>Eva.Frolich@wits.ac.za</w:instrText>
        </w:r>
      </w:ins>
      <w:ins w:id="273" w:author="Lizzy" w:date="2017-05-18T08:47:00Z">
        <w:r>
          <w:instrText xml:space="preserve">" </w:instrText>
        </w:r>
        <w:r>
          <w:fldChar w:fldCharType="separate"/>
        </w:r>
      </w:ins>
      <w:r w:rsidRPr="005762C5">
        <w:rPr>
          <w:rStyle w:val="Hyperlink"/>
        </w:rPr>
        <w:t>Eva.Frolich@wits.ac.za</w:t>
      </w:r>
      <w:ins w:id="274" w:author="Lizzy" w:date="2017-05-18T08:47:00Z">
        <w:r>
          <w:fldChar w:fldCharType="end"/>
        </w:r>
      </w:ins>
      <w:ins w:id="275" w:author="Lizzy" w:date="2017-05-18T08:46:00Z">
        <w:r>
          <w:t xml:space="preserve"> </w:t>
        </w:r>
      </w:ins>
    </w:p>
    <w:p w14:paraId="293FA072" w14:textId="77777777" w:rsidR="00AA63DE" w:rsidRPr="00AA63DE" w:rsidRDefault="00AA63DE" w:rsidP="003F248E">
      <w:del w:id="276" w:author="Lizzy" w:date="2017-05-18T08:36:00Z">
        <w:r w:rsidRPr="00AA63DE" w:rsidDel="00D13583">
          <w:delText>Wits anaesthetic department</w:delText>
        </w:r>
      </w:del>
    </w:p>
    <w:p w14:paraId="08FAF4E2" w14:textId="77777777" w:rsidR="00A700B3" w:rsidRDefault="00A700B3" w:rsidP="003F248E"/>
    <w:p w14:paraId="1E912FCF" w14:textId="77777777" w:rsidR="00A700B3" w:rsidRDefault="00A700B3" w:rsidP="003F248E"/>
    <w:p w14:paraId="42E3EA65" w14:textId="77777777" w:rsidR="00704966" w:rsidRDefault="00704966" w:rsidP="003F248E"/>
    <w:p w14:paraId="3CA4087F" w14:textId="77777777" w:rsidR="003F248E" w:rsidRDefault="003F248E" w:rsidP="003F248E">
      <w:r>
        <w:rPr>
          <w:noProof/>
          <w:lang w:eastAsia="en-ZA"/>
        </w:rPr>
        <w:lastRenderedPageBreak/>
        <w:drawing>
          <wp:inline distT="0" distB="0" distL="0" distR="0" wp14:anchorId="223E4E76" wp14:editId="4B54BA24">
            <wp:extent cx="5731510" cy="78822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ti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C7E0" w14:textId="77777777" w:rsidR="003F248E" w:rsidRDefault="003F248E" w:rsidP="003F248E"/>
    <w:p w14:paraId="5F8ED11D" w14:textId="77777777" w:rsidR="003F248E" w:rsidRDefault="003F248E" w:rsidP="003F248E">
      <w:r>
        <w:rPr>
          <w:noProof/>
          <w:lang w:eastAsia="en-ZA"/>
        </w:rPr>
        <w:lastRenderedPageBreak/>
        <w:drawing>
          <wp:inline distT="0" distB="0" distL="0" distR="0" wp14:anchorId="0C75D68A" wp14:editId="1FB42F59">
            <wp:extent cx="5731510" cy="76758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1F61" w14:textId="77777777" w:rsidR="003F248E" w:rsidRDefault="003F248E" w:rsidP="003F248E"/>
    <w:p w14:paraId="6435778C" w14:textId="77777777" w:rsidR="003F248E" w:rsidRDefault="003F248E" w:rsidP="003F248E">
      <w:pPr>
        <w:rPr>
          <w:noProof/>
          <w:lang w:eastAsia="en-ZA"/>
        </w:rPr>
      </w:pPr>
    </w:p>
    <w:p w14:paraId="72380F3F" w14:textId="77777777" w:rsidR="003F248E" w:rsidRDefault="003F248E" w:rsidP="003F248E">
      <w:pPr>
        <w:rPr>
          <w:noProof/>
          <w:lang w:eastAsia="en-ZA"/>
        </w:rPr>
      </w:pPr>
    </w:p>
    <w:p w14:paraId="6BADD879" w14:textId="77777777" w:rsidR="003F248E" w:rsidRDefault="003F248E" w:rsidP="003F248E">
      <w:r>
        <w:rPr>
          <w:noProof/>
          <w:lang w:eastAsia="en-ZA"/>
        </w:rPr>
        <w:lastRenderedPageBreak/>
        <w:drawing>
          <wp:inline distT="0" distB="0" distL="0" distR="0" wp14:anchorId="5E891A2F" wp14:editId="4CBE6766">
            <wp:extent cx="5731510" cy="78822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8C14" w14:textId="77777777" w:rsidR="003F248E" w:rsidRDefault="003F248E" w:rsidP="003F248E"/>
    <w:p w14:paraId="1E4880F5" w14:textId="77777777" w:rsidR="003F248E" w:rsidRDefault="003F248E" w:rsidP="003F248E">
      <w:r>
        <w:rPr>
          <w:noProof/>
          <w:lang w:eastAsia="en-ZA"/>
        </w:rPr>
        <w:lastRenderedPageBreak/>
        <w:drawing>
          <wp:inline distT="0" distB="0" distL="0" distR="0" wp14:anchorId="3F91843A" wp14:editId="4C8A8C8C">
            <wp:extent cx="5731510" cy="77851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F87D" w14:textId="77777777" w:rsidR="003F248E" w:rsidRDefault="003F248E" w:rsidP="003F248E"/>
    <w:p w14:paraId="2154CA2C" w14:textId="77777777" w:rsidR="003F248E" w:rsidRDefault="003F248E" w:rsidP="003F248E">
      <w:r>
        <w:rPr>
          <w:noProof/>
          <w:lang w:eastAsia="en-ZA"/>
        </w:rPr>
        <w:lastRenderedPageBreak/>
        <w:drawing>
          <wp:inline distT="0" distB="0" distL="0" distR="0" wp14:anchorId="7A3EAAC7" wp14:editId="512A7EEA">
            <wp:extent cx="5731510" cy="78822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rtfolio 0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D000" w14:textId="77777777" w:rsidR="003F248E" w:rsidRDefault="003F248E" w:rsidP="003F248E"/>
    <w:p w14:paraId="4E247DEB" w14:textId="77777777" w:rsidR="003F248E" w:rsidRDefault="003F248E" w:rsidP="003F248E">
      <w:pPr>
        <w:rPr>
          <w:ins w:id="277" w:author="Lizzy" w:date="2016-10-06T11:58:00Z"/>
        </w:rPr>
      </w:pPr>
      <w:r>
        <w:rPr>
          <w:noProof/>
          <w:lang w:eastAsia="en-ZA"/>
        </w:rPr>
        <w:lastRenderedPageBreak/>
        <w:drawing>
          <wp:inline distT="0" distB="0" distL="0" distR="0" wp14:anchorId="6653C321" wp14:editId="3671A6F3">
            <wp:extent cx="5731510" cy="78822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4.ti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8C1E" w14:textId="77777777" w:rsidR="005B43C1" w:rsidRDefault="005B43C1" w:rsidP="003F248E">
      <w:pPr>
        <w:rPr>
          <w:ins w:id="278" w:author="Lizzy" w:date="2016-10-06T11:58:00Z"/>
        </w:rPr>
      </w:pPr>
    </w:p>
    <w:p w14:paraId="2EAF3C62" w14:textId="77777777" w:rsidR="005B43C1" w:rsidRDefault="005B43C1" w:rsidP="003F248E">
      <w:pPr>
        <w:rPr>
          <w:ins w:id="279" w:author="Lizzy" w:date="2016-10-06T11:58:00Z"/>
        </w:rPr>
      </w:pPr>
    </w:p>
    <w:p w14:paraId="13AC3B25" w14:textId="77777777" w:rsidR="005B43C1" w:rsidRDefault="005B43C1" w:rsidP="003F248E">
      <w:pPr>
        <w:rPr>
          <w:ins w:id="280" w:author="Lizzy" w:date="2016-10-06T11:58:00Z"/>
        </w:rPr>
      </w:pPr>
    </w:p>
    <w:p w14:paraId="5165AF1E" w14:textId="77777777" w:rsidR="005B43C1" w:rsidRDefault="005B43C1" w:rsidP="003F248E">
      <w:pPr>
        <w:rPr>
          <w:ins w:id="281" w:author="Lizzy" w:date="2016-10-06T11:59:00Z"/>
        </w:rPr>
      </w:pPr>
      <w:ins w:id="282" w:author="Lizzy" w:date="2016-10-06T11:59:00Z">
        <w:r>
          <w:rPr>
            <w:noProof/>
            <w:lang w:eastAsia="en-ZA"/>
          </w:rPr>
          <w:lastRenderedPageBreak/>
          <w:drawing>
            <wp:inline distT="0" distB="0" distL="0" distR="0" wp14:anchorId="411E8993" wp14:editId="4B90A950">
              <wp:extent cx="2121408" cy="3072384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001.jpg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21408" cy="30723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4FBDFF9" w14:textId="77777777" w:rsidR="005B43C1" w:rsidRDefault="005B43C1" w:rsidP="003F248E">
      <w:pPr>
        <w:rPr>
          <w:ins w:id="283" w:author="Lizzy" w:date="2016-10-06T11:59:00Z"/>
        </w:rPr>
      </w:pPr>
    </w:p>
    <w:p w14:paraId="0DCC37A4" w14:textId="77777777" w:rsidR="005B43C1" w:rsidRDefault="005B43C1" w:rsidP="003F248E">
      <w:pPr>
        <w:rPr>
          <w:ins w:id="284" w:author="Lizzy" w:date="2016-10-06T11:58:00Z"/>
        </w:rPr>
      </w:pPr>
      <w:ins w:id="285" w:author="Lizzy" w:date="2016-10-06T12:00:00Z">
        <w:r>
          <w:rPr>
            <w:noProof/>
            <w:lang w:eastAsia="en-ZA"/>
          </w:rPr>
          <w:drawing>
            <wp:inline distT="0" distB="0" distL="0" distR="0" wp14:anchorId="07BC44E6" wp14:editId="5CABCF12">
              <wp:extent cx="2206752" cy="3072384"/>
              <wp:effectExtent l="0" t="0" r="3175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002.jpg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06752" cy="30723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E7F3C6F" w14:textId="77777777" w:rsidR="005B43C1" w:rsidRPr="003F248E" w:rsidRDefault="005B43C1" w:rsidP="003F248E"/>
    <w:sectPr w:rsidR="005B43C1" w:rsidRPr="003F24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630FC2"/>
    <w:multiLevelType w:val="hybridMultilevel"/>
    <w:tmpl w:val="921814A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525899"/>
    <w:multiLevelType w:val="hybridMultilevel"/>
    <w:tmpl w:val="408ED18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7B0BFD"/>
    <w:multiLevelType w:val="hybridMultilevel"/>
    <w:tmpl w:val="2008414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Lizzy">
    <w15:presenceInfo w15:providerId="None" w15:userId="Lizz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248E"/>
    <w:rsid w:val="000D27A1"/>
    <w:rsid w:val="0011147A"/>
    <w:rsid w:val="001436AD"/>
    <w:rsid w:val="0020367A"/>
    <w:rsid w:val="002A0D3F"/>
    <w:rsid w:val="002C56EF"/>
    <w:rsid w:val="002F423F"/>
    <w:rsid w:val="003F248E"/>
    <w:rsid w:val="004A0DD0"/>
    <w:rsid w:val="004B1661"/>
    <w:rsid w:val="004C6098"/>
    <w:rsid w:val="004E6253"/>
    <w:rsid w:val="005B43C1"/>
    <w:rsid w:val="005E016E"/>
    <w:rsid w:val="006F3A6F"/>
    <w:rsid w:val="00702B2A"/>
    <w:rsid w:val="00704966"/>
    <w:rsid w:val="0071671D"/>
    <w:rsid w:val="007932FA"/>
    <w:rsid w:val="00865AF7"/>
    <w:rsid w:val="00977A57"/>
    <w:rsid w:val="00A700B3"/>
    <w:rsid w:val="00AA63DE"/>
    <w:rsid w:val="00AC00B2"/>
    <w:rsid w:val="00B13389"/>
    <w:rsid w:val="00BA777D"/>
    <w:rsid w:val="00BB67F0"/>
    <w:rsid w:val="00C40623"/>
    <w:rsid w:val="00C7515C"/>
    <w:rsid w:val="00D13583"/>
    <w:rsid w:val="00D31072"/>
    <w:rsid w:val="00DF4FDA"/>
    <w:rsid w:val="00E95B45"/>
    <w:rsid w:val="00F82321"/>
    <w:rsid w:val="00FA1D5A"/>
    <w:rsid w:val="00FF4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D17772"/>
  <w15:chartTrackingRefBased/>
  <w15:docId w15:val="{310D4F03-27F8-4296-B0EA-B031D5B80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3583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13583"/>
    <w:rPr>
      <w:color w:val="2B579A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7932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1091</Words>
  <Characters>6223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Lizzy</dc:creator>
  <cp:keywords/>
  <dc:description/>
  <cp:lastModifiedBy>Lizzy</cp:lastModifiedBy>
  <cp:revision>3</cp:revision>
  <dcterms:created xsi:type="dcterms:W3CDTF">2017-10-04T08:10:00Z</dcterms:created>
  <dcterms:modified xsi:type="dcterms:W3CDTF">2018-02-23T16:51:00Z</dcterms:modified>
</cp:coreProperties>
</file>